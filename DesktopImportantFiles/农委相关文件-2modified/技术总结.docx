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76AD" w:rsidRDefault="00E476AD">
      <w:pPr>
        <w:spacing w:line="360" w:lineRule="auto"/>
        <w:jc w:val="center"/>
        <w:rPr>
          <w:rFonts w:ascii="仿宋_GB2312" w:eastAsia="仿宋_GB2312"/>
          <w:b/>
          <w:spacing w:val="20"/>
          <w:sz w:val="52"/>
        </w:rPr>
      </w:pPr>
    </w:p>
    <w:p w:rsidR="00E476AD" w:rsidRDefault="00E476AD">
      <w:pPr>
        <w:spacing w:line="360" w:lineRule="auto"/>
        <w:jc w:val="center"/>
        <w:rPr>
          <w:rFonts w:ascii="仿宋_GB2312" w:eastAsia="仿宋_GB2312"/>
          <w:b/>
          <w:spacing w:val="20"/>
          <w:sz w:val="52"/>
        </w:rPr>
      </w:pPr>
    </w:p>
    <w:p w:rsidR="00E476AD" w:rsidRDefault="00E476AD">
      <w:pPr>
        <w:spacing w:line="360" w:lineRule="auto"/>
        <w:jc w:val="center"/>
        <w:rPr>
          <w:rFonts w:ascii="仿宋_GB2312" w:eastAsia="仿宋_GB2312"/>
          <w:b/>
          <w:spacing w:val="20"/>
          <w:sz w:val="52"/>
        </w:rPr>
      </w:pPr>
    </w:p>
    <w:p w:rsidR="00837939" w:rsidRDefault="00837939" w:rsidP="00837939">
      <w:pPr>
        <w:spacing w:line="360" w:lineRule="auto"/>
        <w:jc w:val="center"/>
        <w:rPr>
          <w:rFonts w:ascii="仿宋_GB2312" w:eastAsia="仿宋_GB2312"/>
          <w:b/>
          <w:spacing w:val="20"/>
          <w:sz w:val="52"/>
        </w:rPr>
      </w:pPr>
      <w:r>
        <w:rPr>
          <w:rFonts w:ascii="仿宋_GB2312" w:eastAsia="仿宋_GB2312" w:hint="eastAsia"/>
          <w:b/>
          <w:spacing w:val="20"/>
          <w:sz w:val="52"/>
        </w:rPr>
        <w:t>上海市科技兴农推广项目</w:t>
      </w:r>
    </w:p>
    <w:p w:rsidR="00837939" w:rsidRDefault="00837939" w:rsidP="00837939">
      <w:pPr>
        <w:spacing w:line="360" w:lineRule="auto"/>
        <w:jc w:val="center"/>
        <w:rPr>
          <w:rFonts w:ascii="仿宋_GB2312" w:eastAsia="仿宋_GB2312"/>
          <w:b/>
          <w:spacing w:val="20"/>
          <w:sz w:val="52"/>
        </w:rPr>
      </w:pPr>
    </w:p>
    <w:p w:rsidR="00837939" w:rsidRDefault="00837939" w:rsidP="00837939">
      <w:pPr>
        <w:spacing w:line="720" w:lineRule="auto"/>
        <w:jc w:val="center"/>
        <w:rPr>
          <w:rFonts w:ascii="仿宋_GB2312" w:eastAsia="仿宋_GB2312"/>
          <w:spacing w:val="20"/>
          <w:sz w:val="44"/>
          <w:szCs w:val="44"/>
        </w:rPr>
      </w:pPr>
      <w:r>
        <w:rPr>
          <w:rFonts w:ascii="仿宋_GB2312" w:eastAsia="仿宋_GB2312" w:hint="eastAsia"/>
          <w:spacing w:val="20"/>
          <w:sz w:val="44"/>
          <w:szCs w:val="44"/>
        </w:rPr>
        <w:t>涉农补贴资金监管平台建设（第4期）</w:t>
      </w:r>
    </w:p>
    <w:p w:rsidR="00837939" w:rsidRDefault="00837939" w:rsidP="00837939">
      <w:pPr>
        <w:spacing w:line="720" w:lineRule="auto"/>
        <w:jc w:val="center"/>
        <w:rPr>
          <w:rFonts w:ascii="仿宋_GB2312" w:eastAsia="仿宋_GB2312"/>
          <w:spacing w:val="20"/>
          <w:sz w:val="44"/>
          <w:szCs w:val="44"/>
        </w:rPr>
      </w:pPr>
      <w:r>
        <w:rPr>
          <w:rFonts w:ascii="仿宋_GB2312" w:eastAsia="仿宋_GB2312" w:hint="eastAsia"/>
          <w:spacing w:val="20"/>
          <w:sz w:val="44"/>
          <w:szCs w:val="44"/>
        </w:rPr>
        <w:t>工作总结</w:t>
      </w:r>
    </w:p>
    <w:p w:rsidR="00837939" w:rsidRDefault="00837939" w:rsidP="00837939">
      <w:pPr>
        <w:spacing w:line="360" w:lineRule="auto"/>
        <w:jc w:val="center"/>
        <w:rPr>
          <w:rFonts w:ascii="仿宋_GB2312" w:eastAsia="仿宋_GB2312"/>
          <w:b/>
          <w:spacing w:val="20"/>
          <w:sz w:val="36"/>
          <w:szCs w:val="36"/>
        </w:rPr>
      </w:pPr>
    </w:p>
    <w:p w:rsidR="00837939" w:rsidRDefault="00837939" w:rsidP="00837939">
      <w:pPr>
        <w:spacing w:line="360" w:lineRule="auto"/>
        <w:jc w:val="center"/>
        <w:rPr>
          <w:rFonts w:ascii="仿宋_GB2312" w:eastAsia="仿宋_GB2312"/>
          <w:b/>
          <w:spacing w:val="20"/>
          <w:sz w:val="36"/>
          <w:szCs w:val="36"/>
        </w:rPr>
      </w:pPr>
    </w:p>
    <w:p w:rsidR="00837939" w:rsidRDefault="00837939" w:rsidP="00837939">
      <w:pPr>
        <w:spacing w:line="360" w:lineRule="auto"/>
        <w:jc w:val="center"/>
        <w:rPr>
          <w:rFonts w:ascii="仿宋_GB2312" w:eastAsia="仿宋_GB2312"/>
          <w:b/>
          <w:spacing w:val="20"/>
          <w:sz w:val="36"/>
          <w:szCs w:val="36"/>
        </w:rPr>
      </w:pPr>
    </w:p>
    <w:p w:rsidR="00837939" w:rsidRDefault="00837939" w:rsidP="00837939">
      <w:pPr>
        <w:spacing w:line="360" w:lineRule="auto"/>
        <w:jc w:val="center"/>
        <w:rPr>
          <w:rFonts w:ascii="仿宋_GB2312" w:eastAsia="仿宋_GB2312"/>
          <w:b/>
          <w:spacing w:val="20"/>
          <w:sz w:val="36"/>
          <w:szCs w:val="36"/>
        </w:rPr>
      </w:pPr>
    </w:p>
    <w:p w:rsidR="00837939" w:rsidRDefault="00837939" w:rsidP="00837939">
      <w:pPr>
        <w:spacing w:line="360" w:lineRule="auto"/>
        <w:jc w:val="center"/>
        <w:rPr>
          <w:rFonts w:ascii="仿宋_GB2312" w:eastAsia="仿宋_GB2312"/>
          <w:sz w:val="32"/>
          <w:szCs w:val="32"/>
        </w:rPr>
      </w:pPr>
      <w:r>
        <w:rPr>
          <w:rFonts w:ascii="仿宋_GB2312" w:eastAsia="仿宋_GB2312" w:hint="eastAsia"/>
          <w:sz w:val="32"/>
          <w:szCs w:val="32"/>
        </w:rPr>
        <w:t>上海农</w:t>
      </w:r>
      <w:r w:rsidR="00F83D35">
        <w:rPr>
          <w:rFonts w:ascii="仿宋_GB2312" w:eastAsia="仿宋_GB2312" w:hint="eastAsia"/>
          <w:sz w:val="32"/>
          <w:szCs w:val="32"/>
        </w:rPr>
        <w:t>业</w:t>
      </w:r>
      <w:r>
        <w:rPr>
          <w:rFonts w:ascii="仿宋_GB2312" w:eastAsia="仿宋_GB2312" w:hint="eastAsia"/>
          <w:sz w:val="32"/>
          <w:szCs w:val="32"/>
        </w:rPr>
        <w:t>信息技术有限公司</w:t>
      </w:r>
    </w:p>
    <w:p w:rsidR="00837939" w:rsidRDefault="00837939" w:rsidP="001D2BD6">
      <w:pPr>
        <w:spacing w:line="360" w:lineRule="auto"/>
        <w:jc w:val="center"/>
        <w:rPr>
          <w:rFonts w:ascii="仿宋_GB2312" w:eastAsia="仿宋_GB2312"/>
          <w:sz w:val="32"/>
          <w:szCs w:val="32"/>
        </w:rPr>
      </w:pPr>
      <w:r>
        <w:rPr>
          <w:rFonts w:ascii="仿宋_GB2312" w:eastAsia="仿宋_GB2312" w:hint="eastAsia"/>
          <w:sz w:val="32"/>
          <w:szCs w:val="32"/>
        </w:rPr>
        <w:t>2018-03</w:t>
      </w:r>
    </w:p>
    <w:p w:rsidR="00E476AD" w:rsidRDefault="00E476AD">
      <w:pPr>
        <w:spacing w:line="360" w:lineRule="auto"/>
        <w:jc w:val="center"/>
        <w:rPr>
          <w:rFonts w:ascii="仿宋_GB2312" w:eastAsia="仿宋_GB2312"/>
          <w:b/>
          <w:spacing w:val="20"/>
          <w:sz w:val="36"/>
          <w:szCs w:val="36"/>
        </w:rPr>
      </w:pPr>
    </w:p>
    <w:p w:rsidR="00E476AD" w:rsidRDefault="00E476AD">
      <w:pPr>
        <w:spacing w:line="360" w:lineRule="auto"/>
        <w:jc w:val="center"/>
        <w:rPr>
          <w:rFonts w:ascii="仿宋_GB2312" w:eastAsia="仿宋_GB2312"/>
          <w:b/>
          <w:spacing w:val="20"/>
          <w:sz w:val="36"/>
          <w:szCs w:val="36"/>
        </w:rPr>
      </w:pPr>
    </w:p>
    <w:p w:rsidR="00E476AD" w:rsidRDefault="00E476AD">
      <w:pPr>
        <w:spacing w:line="360" w:lineRule="auto"/>
        <w:jc w:val="center"/>
        <w:rPr>
          <w:rFonts w:ascii="仿宋_GB2312" w:eastAsia="仿宋_GB2312"/>
          <w:b/>
          <w:spacing w:val="20"/>
          <w:sz w:val="36"/>
          <w:szCs w:val="36"/>
        </w:rPr>
      </w:pPr>
    </w:p>
    <w:p w:rsidR="00E476AD" w:rsidRDefault="00E476AD">
      <w:pPr>
        <w:spacing w:line="360" w:lineRule="auto"/>
        <w:jc w:val="center"/>
        <w:rPr>
          <w:rFonts w:ascii="仿宋_GB2312" w:eastAsia="仿宋_GB2312"/>
          <w:b/>
          <w:spacing w:val="20"/>
          <w:sz w:val="36"/>
          <w:szCs w:val="36"/>
        </w:rPr>
      </w:pPr>
    </w:p>
    <w:p w:rsidR="00E476AD" w:rsidRDefault="0078160A" w:rsidP="00D721DF">
      <w:pPr>
        <w:ind w:firstLine="420"/>
        <w:jc w:val="center"/>
        <w:outlineLvl w:val="0"/>
        <w:rPr>
          <w:rFonts w:ascii="仿宋_GB2312" w:eastAsia="仿宋_GB2312" w:hAnsi="宋体"/>
          <w:b/>
          <w:sz w:val="36"/>
          <w:lang w:val="zh-CN"/>
        </w:rPr>
      </w:pPr>
      <w:r>
        <w:rPr>
          <w:rFonts w:ascii="仿宋_GB2312" w:eastAsia="仿宋_GB2312" w:hint="eastAsia"/>
          <w:b/>
          <w:spacing w:val="20"/>
          <w:sz w:val="28"/>
          <w:szCs w:val="28"/>
        </w:rPr>
        <w:br w:type="page"/>
      </w:r>
      <w:bookmarkStart w:id="0" w:name="_Toc509908841"/>
      <w:r>
        <w:rPr>
          <w:rFonts w:ascii="仿宋_GB2312" w:eastAsia="仿宋_GB2312" w:hAnsi="宋体" w:hint="eastAsia"/>
          <w:b/>
          <w:sz w:val="36"/>
          <w:lang w:val="zh-CN"/>
        </w:rPr>
        <w:lastRenderedPageBreak/>
        <w:t>目 录</w:t>
      </w:r>
      <w:bookmarkEnd w:id="0"/>
    </w:p>
    <w:p w:rsidR="00D16079" w:rsidRPr="00D16079" w:rsidRDefault="00A04093">
      <w:pPr>
        <w:pStyle w:val="11"/>
        <w:tabs>
          <w:tab w:val="right" w:leader="dot" w:pos="8683"/>
        </w:tabs>
        <w:rPr>
          <w:rFonts w:asciiTheme="minorHAnsi" w:eastAsiaTheme="minorEastAsia" w:hAnsiTheme="minorHAnsi" w:cstheme="minorBidi"/>
          <w:noProof/>
          <w:sz w:val="28"/>
          <w:szCs w:val="28"/>
        </w:rPr>
      </w:pPr>
      <w:r w:rsidRPr="00D16079">
        <w:rPr>
          <w:rFonts w:ascii="仿宋_GB2312" w:eastAsia="仿宋_GB2312" w:hAnsi="宋体" w:hint="eastAsia"/>
          <w:b/>
          <w:spacing w:val="20"/>
          <w:sz w:val="28"/>
          <w:szCs w:val="28"/>
        </w:rPr>
        <w:fldChar w:fldCharType="begin"/>
      </w:r>
      <w:r w:rsidR="0078160A" w:rsidRPr="00D16079">
        <w:rPr>
          <w:rFonts w:ascii="仿宋_GB2312" w:eastAsia="仿宋_GB2312" w:hAnsi="宋体" w:hint="eastAsia"/>
          <w:b/>
          <w:spacing w:val="20"/>
          <w:sz w:val="28"/>
          <w:szCs w:val="28"/>
        </w:rPr>
        <w:instrText xml:space="preserve"> TOC \o "1-3" \h \z \u </w:instrText>
      </w:r>
      <w:r w:rsidRPr="00D16079">
        <w:rPr>
          <w:rFonts w:ascii="仿宋_GB2312" w:eastAsia="仿宋_GB2312" w:hAnsi="宋体" w:hint="eastAsia"/>
          <w:b/>
          <w:spacing w:val="20"/>
          <w:sz w:val="28"/>
          <w:szCs w:val="28"/>
        </w:rPr>
        <w:fldChar w:fldCharType="separate"/>
      </w:r>
      <w:hyperlink w:anchor="_Toc509908841" w:history="1">
        <w:r w:rsidR="00D16079" w:rsidRPr="00D16079">
          <w:rPr>
            <w:rStyle w:val="ac"/>
            <w:rFonts w:ascii="仿宋_GB2312" w:eastAsia="仿宋_GB2312" w:hAnsi="宋体" w:hint="eastAsia"/>
            <w:b/>
            <w:noProof/>
            <w:sz w:val="28"/>
            <w:szCs w:val="28"/>
            <w:lang w:val="zh-CN"/>
          </w:rPr>
          <w:t>目</w:t>
        </w:r>
        <w:r w:rsidR="00D16079" w:rsidRPr="00D16079">
          <w:rPr>
            <w:rStyle w:val="ac"/>
            <w:rFonts w:ascii="仿宋_GB2312" w:eastAsia="仿宋_GB2312" w:hAnsi="宋体"/>
            <w:b/>
            <w:noProof/>
            <w:sz w:val="28"/>
            <w:szCs w:val="28"/>
            <w:lang w:val="zh-CN"/>
          </w:rPr>
          <w:t xml:space="preserve"> </w:t>
        </w:r>
        <w:r w:rsidR="00D16079" w:rsidRPr="00D16079">
          <w:rPr>
            <w:rStyle w:val="ac"/>
            <w:rFonts w:ascii="仿宋_GB2312" w:eastAsia="仿宋_GB2312" w:hAnsi="宋体" w:hint="eastAsia"/>
            <w:b/>
            <w:noProof/>
            <w:sz w:val="28"/>
            <w:szCs w:val="28"/>
            <w:lang w:val="zh-CN"/>
          </w:rPr>
          <w:t>录</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_Toc509908841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2</w:t>
        </w:r>
        <w:r w:rsidR="00D16079" w:rsidRPr="00D16079">
          <w:rPr>
            <w:noProof/>
            <w:webHidden/>
            <w:sz w:val="28"/>
            <w:szCs w:val="28"/>
          </w:rPr>
          <w:fldChar w:fldCharType="end"/>
        </w:r>
      </w:hyperlink>
    </w:p>
    <w:p w:rsidR="00D16079" w:rsidRPr="00D16079" w:rsidRDefault="00A739D5">
      <w:pPr>
        <w:pStyle w:val="11"/>
        <w:tabs>
          <w:tab w:val="right" w:leader="dot" w:pos="8683"/>
        </w:tabs>
        <w:rPr>
          <w:rFonts w:asciiTheme="minorHAnsi" w:eastAsiaTheme="minorEastAsia" w:hAnsiTheme="minorHAnsi" w:cstheme="minorBidi"/>
          <w:noProof/>
          <w:sz w:val="28"/>
          <w:szCs w:val="28"/>
        </w:rPr>
      </w:pPr>
      <w:hyperlink w:anchor="_Toc509908842" w:history="1">
        <w:r w:rsidR="00D16079" w:rsidRPr="00D16079">
          <w:rPr>
            <w:rStyle w:val="ac"/>
            <w:rFonts w:ascii="仿宋_GB2312" w:eastAsia="仿宋_GB2312" w:hAnsi="宋体"/>
            <w:noProof/>
            <w:sz w:val="28"/>
            <w:szCs w:val="28"/>
            <w:lang w:val="zh-CN"/>
          </w:rPr>
          <w:t>1</w:t>
        </w:r>
        <w:r w:rsidR="00D16079" w:rsidRPr="00D16079">
          <w:rPr>
            <w:rStyle w:val="ac"/>
            <w:rFonts w:ascii="仿宋_GB2312" w:eastAsia="仿宋_GB2312" w:hAnsi="宋体" w:hint="eastAsia"/>
            <w:noProof/>
            <w:sz w:val="28"/>
            <w:szCs w:val="28"/>
            <w:lang w:val="zh-CN"/>
          </w:rPr>
          <w:t>、课题概况</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_Toc509908842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3</w:t>
        </w:r>
        <w:r w:rsidR="00D16079" w:rsidRPr="00D16079">
          <w:rPr>
            <w:noProof/>
            <w:webHidden/>
            <w:sz w:val="28"/>
            <w:szCs w:val="28"/>
          </w:rPr>
          <w:fldChar w:fldCharType="end"/>
        </w:r>
      </w:hyperlink>
    </w:p>
    <w:p w:rsidR="00D16079" w:rsidRPr="00D16079" w:rsidRDefault="00A739D5">
      <w:pPr>
        <w:pStyle w:val="11"/>
        <w:tabs>
          <w:tab w:val="right" w:leader="dot" w:pos="8683"/>
        </w:tabs>
        <w:rPr>
          <w:rFonts w:asciiTheme="minorHAnsi" w:eastAsiaTheme="minorEastAsia" w:hAnsiTheme="minorHAnsi" w:cstheme="minorBidi"/>
          <w:noProof/>
          <w:sz w:val="28"/>
          <w:szCs w:val="28"/>
        </w:rPr>
      </w:pPr>
      <w:hyperlink w:anchor="_Toc509908843" w:history="1">
        <w:r w:rsidR="00D16079" w:rsidRPr="00D16079">
          <w:rPr>
            <w:rStyle w:val="ac"/>
            <w:rFonts w:ascii="仿宋_GB2312" w:eastAsia="仿宋_GB2312" w:hAnsi="宋体"/>
            <w:noProof/>
            <w:sz w:val="28"/>
            <w:szCs w:val="28"/>
            <w:lang w:val="zh-CN"/>
          </w:rPr>
          <w:t>2</w:t>
        </w:r>
        <w:r w:rsidR="00D16079" w:rsidRPr="00D16079">
          <w:rPr>
            <w:rStyle w:val="ac"/>
            <w:rFonts w:ascii="仿宋_GB2312" w:eastAsia="仿宋_GB2312" w:hAnsi="宋体" w:hint="eastAsia"/>
            <w:noProof/>
            <w:sz w:val="28"/>
            <w:szCs w:val="28"/>
            <w:lang w:val="zh-CN"/>
          </w:rPr>
          <w:t>、系统设计原则</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_Toc509908843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4</w:t>
        </w:r>
        <w:r w:rsidR="00D16079" w:rsidRPr="00D16079">
          <w:rPr>
            <w:noProof/>
            <w:webHidden/>
            <w:sz w:val="28"/>
            <w:szCs w:val="28"/>
          </w:rPr>
          <w:fldChar w:fldCharType="end"/>
        </w:r>
      </w:hyperlink>
    </w:p>
    <w:p w:rsidR="00D16079" w:rsidRPr="00D16079" w:rsidRDefault="00A739D5">
      <w:pPr>
        <w:pStyle w:val="11"/>
        <w:tabs>
          <w:tab w:val="right" w:leader="dot" w:pos="8683"/>
        </w:tabs>
        <w:rPr>
          <w:rFonts w:asciiTheme="minorHAnsi" w:eastAsiaTheme="minorEastAsia" w:hAnsiTheme="minorHAnsi" w:cstheme="minorBidi"/>
          <w:noProof/>
          <w:sz w:val="28"/>
          <w:szCs w:val="28"/>
        </w:rPr>
      </w:pPr>
      <w:hyperlink w:anchor="_Toc509908844" w:history="1">
        <w:r w:rsidR="00D16079" w:rsidRPr="00D16079">
          <w:rPr>
            <w:rStyle w:val="ac"/>
            <w:rFonts w:ascii="仿宋_GB2312" w:eastAsia="仿宋_GB2312" w:hAnsi="宋体"/>
            <w:noProof/>
            <w:sz w:val="28"/>
            <w:szCs w:val="28"/>
            <w:lang w:val="zh-CN"/>
          </w:rPr>
          <w:t>3</w:t>
        </w:r>
        <w:r w:rsidR="00D16079" w:rsidRPr="00D16079">
          <w:rPr>
            <w:rStyle w:val="ac"/>
            <w:rFonts w:ascii="仿宋_GB2312" w:eastAsia="仿宋_GB2312" w:hAnsi="宋体" w:hint="eastAsia"/>
            <w:noProof/>
            <w:sz w:val="28"/>
            <w:szCs w:val="28"/>
            <w:lang w:val="zh-CN"/>
          </w:rPr>
          <w:t>、系统整体设计</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_Toc509908844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5</w:t>
        </w:r>
        <w:r w:rsidR="00D16079" w:rsidRPr="00D16079">
          <w:rPr>
            <w:noProof/>
            <w:webHidden/>
            <w:sz w:val="28"/>
            <w:szCs w:val="28"/>
          </w:rPr>
          <w:fldChar w:fldCharType="end"/>
        </w:r>
      </w:hyperlink>
    </w:p>
    <w:p w:rsidR="00D16079" w:rsidRPr="00D16079" w:rsidRDefault="00A739D5">
      <w:pPr>
        <w:pStyle w:val="20"/>
        <w:tabs>
          <w:tab w:val="right" w:leader="dot" w:pos="8683"/>
        </w:tabs>
        <w:rPr>
          <w:rFonts w:asciiTheme="minorHAnsi" w:eastAsiaTheme="minorEastAsia" w:hAnsiTheme="minorHAnsi" w:cstheme="minorBidi"/>
          <w:noProof/>
          <w:sz w:val="28"/>
          <w:szCs w:val="28"/>
        </w:rPr>
      </w:pPr>
      <w:hyperlink w:anchor="_Toc509908845" w:history="1">
        <w:r w:rsidR="00D16079" w:rsidRPr="00D16079">
          <w:rPr>
            <w:rStyle w:val="ac"/>
            <w:rFonts w:ascii="仿宋_GB2312" w:eastAsia="仿宋_GB2312" w:hAnsi="宋体"/>
            <w:noProof/>
            <w:kern w:val="0"/>
            <w:sz w:val="28"/>
            <w:szCs w:val="28"/>
            <w:lang w:val="zh-CN"/>
          </w:rPr>
          <w:t xml:space="preserve">3.1 </w:t>
        </w:r>
        <w:r w:rsidR="00D16079" w:rsidRPr="00D16079">
          <w:rPr>
            <w:rStyle w:val="ac"/>
            <w:rFonts w:ascii="仿宋_GB2312" w:eastAsia="仿宋_GB2312" w:hAnsi="宋体" w:hint="eastAsia"/>
            <w:noProof/>
            <w:kern w:val="0"/>
            <w:sz w:val="28"/>
            <w:szCs w:val="28"/>
            <w:lang w:val="zh-CN"/>
          </w:rPr>
          <w:t>运行环境</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_Toc509908845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5</w:t>
        </w:r>
        <w:r w:rsidR="00D16079" w:rsidRPr="00D16079">
          <w:rPr>
            <w:noProof/>
            <w:webHidden/>
            <w:sz w:val="28"/>
            <w:szCs w:val="28"/>
          </w:rPr>
          <w:fldChar w:fldCharType="end"/>
        </w:r>
      </w:hyperlink>
    </w:p>
    <w:p w:rsidR="00D16079" w:rsidRPr="00D16079" w:rsidRDefault="00A739D5">
      <w:pPr>
        <w:pStyle w:val="20"/>
        <w:tabs>
          <w:tab w:val="right" w:leader="dot" w:pos="8683"/>
        </w:tabs>
        <w:rPr>
          <w:rFonts w:asciiTheme="minorHAnsi" w:eastAsiaTheme="minorEastAsia" w:hAnsiTheme="minorHAnsi" w:cstheme="minorBidi"/>
          <w:noProof/>
          <w:sz w:val="28"/>
          <w:szCs w:val="28"/>
        </w:rPr>
      </w:pPr>
      <w:hyperlink w:anchor="_Toc509908846" w:history="1">
        <w:r w:rsidR="00D16079" w:rsidRPr="00D16079">
          <w:rPr>
            <w:rStyle w:val="ac"/>
            <w:rFonts w:ascii="仿宋_GB2312" w:eastAsia="仿宋_GB2312" w:hAnsi="宋体"/>
            <w:noProof/>
            <w:kern w:val="0"/>
            <w:sz w:val="28"/>
            <w:szCs w:val="28"/>
            <w:lang w:val="zh-CN"/>
          </w:rPr>
          <w:t xml:space="preserve">3.2 </w:t>
        </w:r>
        <w:r w:rsidR="00D16079" w:rsidRPr="00D16079">
          <w:rPr>
            <w:rStyle w:val="ac"/>
            <w:rFonts w:ascii="仿宋_GB2312" w:eastAsia="仿宋_GB2312" w:hAnsi="宋体" w:hint="eastAsia"/>
            <w:noProof/>
            <w:kern w:val="0"/>
            <w:sz w:val="28"/>
            <w:szCs w:val="28"/>
            <w:lang w:val="zh-CN"/>
          </w:rPr>
          <w:t>开发环境</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_Toc509908846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6</w:t>
        </w:r>
        <w:r w:rsidR="00D16079" w:rsidRPr="00D16079">
          <w:rPr>
            <w:noProof/>
            <w:webHidden/>
            <w:sz w:val="28"/>
            <w:szCs w:val="28"/>
          </w:rPr>
          <w:fldChar w:fldCharType="end"/>
        </w:r>
      </w:hyperlink>
    </w:p>
    <w:p w:rsidR="00D16079" w:rsidRPr="00D16079" w:rsidRDefault="00A739D5">
      <w:pPr>
        <w:pStyle w:val="20"/>
        <w:tabs>
          <w:tab w:val="right" w:leader="dot" w:pos="8683"/>
        </w:tabs>
        <w:rPr>
          <w:rFonts w:asciiTheme="minorHAnsi" w:eastAsiaTheme="minorEastAsia" w:hAnsiTheme="minorHAnsi" w:cstheme="minorBidi"/>
          <w:noProof/>
          <w:sz w:val="28"/>
          <w:szCs w:val="28"/>
        </w:rPr>
      </w:pPr>
      <w:hyperlink w:anchor="_Toc509908847" w:history="1">
        <w:r w:rsidR="00D16079" w:rsidRPr="00D16079">
          <w:rPr>
            <w:rStyle w:val="ac"/>
            <w:rFonts w:ascii="仿宋_GB2312" w:eastAsia="仿宋_GB2312" w:hAnsi="宋体"/>
            <w:noProof/>
            <w:kern w:val="0"/>
            <w:sz w:val="28"/>
            <w:szCs w:val="28"/>
            <w:lang w:val="zh-CN"/>
          </w:rPr>
          <w:t xml:space="preserve">3.3 </w:t>
        </w:r>
        <w:r w:rsidR="00D16079" w:rsidRPr="00D16079">
          <w:rPr>
            <w:rStyle w:val="ac"/>
            <w:rFonts w:ascii="仿宋_GB2312" w:eastAsia="仿宋_GB2312" w:hAnsi="宋体" w:hint="eastAsia"/>
            <w:noProof/>
            <w:kern w:val="0"/>
            <w:sz w:val="28"/>
            <w:szCs w:val="28"/>
            <w:lang w:val="zh-CN"/>
          </w:rPr>
          <w:t>应用架构图</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_Toc509908847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6</w:t>
        </w:r>
        <w:r w:rsidR="00D16079" w:rsidRPr="00D16079">
          <w:rPr>
            <w:noProof/>
            <w:webHidden/>
            <w:sz w:val="28"/>
            <w:szCs w:val="28"/>
          </w:rPr>
          <w:fldChar w:fldCharType="end"/>
        </w:r>
      </w:hyperlink>
    </w:p>
    <w:p w:rsidR="00D16079" w:rsidRPr="00D16079" w:rsidRDefault="00A739D5">
      <w:pPr>
        <w:pStyle w:val="30"/>
        <w:tabs>
          <w:tab w:val="right" w:leader="dot" w:pos="8683"/>
        </w:tabs>
        <w:rPr>
          <w:rFonts w:asciiTheme="minorHAnsi" w:eastAsiaTheme="minorEastAsia" w:hAnsiTheme="minorHAnsi" w:cstheme="minorBidi"/>
          <w:noProof/>
          <w:sz w:val="28"/>
          <w:szCs w:val="28"/>
        </w:rPr>
      </w:pPr>
      <w:hyperlink w:anchor="_Toc509908848" w:history="1">
        <w:r w:rsidR="00D16079" w:rsidRPr="00D16079">
          <w:rPr>
            <w:rStyle w:val="ac"/>
            <w:rFonts w:ascii="仿宋_GB2312" w:eastAsia="仿宋_GB2312"/>
            <w:noProof/>
            <w:sz w:val="28"/>
            <w:szCs w:val="28"/>
            <w:lang w:val="zh-CN"/>
          </w:rPr>
          <w:t>3.3.1</w:t>
        </w:r>
        <w:r w:rsidR="00D16079" w:rsidRPr="00D16079">
          <w:rPr>
            <w:rStyle w:val="ac"/>
            <w:rFonts w:ascii="仿宋_GB2312" w:eastAsia="仿宋_GB2312" w:hint="eastAsia"/>
            <w:noProof/>
            <w:sz w:val="28"/>
            <w:szCs w:val="28"/>
            <w:lang w:val="zh-CN"/>
          </w:rPr>
          <w:t>云平台</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_Toc509908848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6</w:t>
        </w:r>
        <w:r w:rsidR="00D16079" w:rsidRPr="00D16079">
          <w:rPr>
            <w:noProof/>
            <w:webHidden/>
            <w:sz w:val="28"/>
            <w:szCs w:val="28"/>
          </w:rPr>
          <w:fldChar w:fldCharType="end"/>
        </w:r>
      </w:hyperlink>
    </w:p>
    <w:p w:rsidR="00D16079" w:rsidRPr="00D16079" w:rsidRDefault="00A739D5">
      <w:pPr>
        <w:pStyle w:val="30"/>
        <w:tabs>
          <w:tab w:val="right" w:leader="dot" w:pos="8683"/>
        </w:tabs>
        <w:rPr>
          <w:rFonts w:asciiTheme="minorHAnsi" w:eastAsiaTheme="minorEastAsia" w:hAnsiTheme="minorHAnsi" w:cstheme="minorBidi"/>
          <w:noProof/>
          <w:sz w:val="28"/>
          <w:szCs w:val="28"/>
        </w:rPr>
      </w:pPr>
      <w:hyperlink w:anchor="_Toc509908849" w:history="1">
        <w:r w:rsidR="00D16079" w:rsidRPr="00D16079">
          <w:rPr>
            <w:rStyle w:val="ac"/>
            <w:noProof/>
            <w:sz w:val="28"/>
            <w:szCs w:val="28"/>
          </w:rPr>
          <w:t>3.3.2</w:t>
        </w:r>
        <w:r w:rsidR="00D16079" w:rsidRPr="00D16079">
          <w:rPr>
            <w:rStyle w:val="ac"/>
            <w:rFonts w:hint="eastAsia"/>
            <w:noProof/>
            <w:sz w:val="28"/>
            <w:szCs w:val="28"/>
          </w:rPr>
          <w:t>大数据</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_Toc509908849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7</w:t>
        </w:r>
        <w:r w:rsidR="00D16079" w:rsidRPr="00D16079">
          <w:rPr>
            <w:noProof/>
            <w:webHidden/>
            <w:sz w:val="28"/>
            <w:szCs w:val="28"/>
          </w:rPr>
          <w:fldChar w:fldCharType="end"/>
        </w:r>
      </w:hyperlink>
    </w:p>
    <w:p w:rsidR="00D16079" w:rsidRPr="00D16079" w:rsidRDefault="00A739D5">
      <w:pPr>
        <w:pStyle w:val="20"/>
        <w:tabs>
          <w:tab w:val="right" w:leader="dot" w:pos="8683"/>
        </w:tabs>
        <w:rPr>
          <w:rFonts w:asciiTheme="minorHAnsi" w:eastAsiaTheme="minorEastAsia" w:hAnsiTheme="minorHAnsi" w:cstheme="minorBidi"/>
          <w:noProof/>
          <w:sz w:val="28"/>
          <w:szCs w:val="28"/>
        </w:rPr>
      </w:pPr>
      <w:hyperlink w:anchor="_Toc509908850" w:history="1">
        <w:r w:rsidR="00D16079" w:rsidRPr="00D16079">
          <w:rPr>
            <w:rStyle w:val="ac"/>
            <w:rFonts w:ascii="仿宋_GB2312" w:eastAsia="仿宋_GB2312" w:hAnsi="宋体"/>
            <w:noProof/>
            <w:kern w:val="0"/>
            <w:sz w:val="28"/>
            <w:szCs w:val="28"/>
            <w:lang w:val="zh-CN"/>
          </w:rPr>
          <w:t xml:space="preserve">3.4 </w:t>
        </w:r>
        <w:r w:rsidR="00D16079" w:rsidRPr="00D16079">
          <w:rPr>
            <w:rStyle w:val="ac"/>
            <w:rFonts w:ascii="仿宋_GB2312" w:eastAsia="仿宋_GB2312" w:hAnsi="宋体" w:hint="eastAsia"/>
            <w:noProof/>
            <w:kern w:val="0"/>
            <w:sz w:val="28"/>
            <w:szCs w:val="28"/>
            <w:lang w:val="zh-CN"/>
          </w:rPr>
          <w:t>网络拓扑图</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_Toc509908850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9</w:t>
        </w:r>
        <w:r w:rsidR="00D16079" w:rsidRPr="00D16079">
          <w:rPr>
            <w:noProof/>
            <w:webHidden/>
            <w:sz w:val="28"/>
            <w:szCs w:val="28"/>
          </w:rPr>
          <w:fldChar w:fldCharType="end"/>
        </w:r>
      </w:hyperlink>
    </w:p>
    <w:p w:rsidR="00D16079" w:rsidRPr="00D16079" w:rsidRDefault="00A739D5">
      <w:pPr>
        <w:pStyle w:val="20"/>
        <w:tabs>
          <w:tab w:val="right" w:leader="dot" w:pos="8683"/>
        </w:tabs>
        <w:rPr>
          <w:rFonts w:asciiTheme="minorHAnsi" w:eastAsiaTheme="minorEastAsia" w:hAnsiTheme="minorHAnsi" w:cstheme="minorBidi"/>
          <w:noProof/>
          <w:sz w:val="28"/>
          <w:szCs w:val="28"/>
        </w:rPr>
      </w:pPr>
      <w:hyperlink w:anchor="_Toc509908851" w:history="1">
        <w:r w:rsidR="00D16079" w:rsidRPr="00D16079">
          <w:rPr>
            <w:rStyle w:val="ac"/>
            <w:rFonts w:ascii="仿宋_GB2312" w:eastAsia="仿宋_GB2312" w:hAnsi="宋体"/>
            <w:noProof/>
            <w:kern w:val="0"/>
            <w:sz w:val="28"/>
            <w:szCs w:val="28"/>
            <w:lang w:val="zh-CN"/>
          </w:rPr>
          <w:t>3.5</w:t>
        </w:r>
        <w:r w:rsidR="00D16079" w:rsidRPr="00D16079">
          <w:rPr>
            <w:rStyle w:val="ac"/>
            <w:rFonts w:ascii="仿宋_GB2312" w:eastAsia="仿宋_GB2312" w:hAnsi="宋体" w:hint="eastAsia"/>
            <w:noProof/>
            <w:kern w:val="0"/>
            <w:sz w:val="28"/>
            <w:szCs w:val="28"/>
            <w:lang w:val="zh-CN"/>
          </w:rPr>
          <w:t>参考模型</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_Toc509908851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10</w:t>
        </w:r>
        <w:r w:rsidR="00D16079" w:rsidRPr="00D16079">
          <w:rPr>
            <w:noProof/>
            <w:webHidden/>
            <w:sz w:val="28"/>
            <w:szCs w:val="28"/>
          </w:rPr>
          <w:fldChar w:fldCharType="end"/>
        </w:r>
      </w:hyperlink>
    </w:p>
    <w:p w:rsidR="00D16079" w:rsidRPr="00D16079" w:rsidRDefault="00A739D5">
      <w:pPr>
        <w:pStyle w:val="11"/>
        <w:tabs>
          <w:tab w:val="right" w:leader="dot" w:pos="8683"/>
        </w:tabs>
        <w:rPr>
          <w:rFonts w:asciiTheme="minorHAnsi" w:eastAsiaTheme="minorEastAsia" w:hAnsiTheme="minorHAnsi" w:cstheme="minorBidi"/>
          <w:noProof/>
          <w:sz w:val="28"/>
          <w:szCs w:val="28"/>
        </w:rPr>
      </w:pPr>
      <w:hyperlink w:anchor="_Toc509908852" w:history="1">
        <w:r w:rsidR="00D16079" w:rsidRPr="00D16079">
          <w:rPr>
            <w:rStyle w:val="ac"/>
            <w:rFonts w:ascii="仿宋_GB2312" w:eastAsia="仿宋_GB2312" w:hAnsi="宋体" w:cs="宋体"/>
            <w:noProof/>
            <w:kern w:val="0"/>
            <w:sz w:val="28"/>
            <w:szCs w:val="28"/>
          </w:rPr>
          <w:t>4</w:t>
        </w:r>
        <w:r w:rsidR="00D16079" w:rsidRPr="00D16079">
          <w:rPr>
            <w:rStyle w:val="ac"/>
            <w:rFonts w:ascii="仿宋_GB2312" w:eastAsia="仿宋_GB2312" w:hAnsi="宋体" w:cs="宋体" w:hint="eastAsia"/>
            <w:noProof/>
            <w:kern w:val="0"/>
            <w:sz w:val="28"/>
            <w:szCs w:val="28"/>
          </w:rPr>
          <w:t>、系统功能</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_Toc509908852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11</w:t>
        </w:r>
        <w:r w:rsidR="00D16079" w:rsidRPr="00D16079">
          <w:rPr>
            <w:noProof/>
            <w:webHidden/>
            <w:sz w:val="28"/>
            <w:szCs w:val="28"/>
          </w:rPr>
          <w:fldChar w:fldCharType="end"/>
        </w:r>
      </w:hyperlink>
    </w:p>
    <w:p w:rsidR="00D16079" w:rsidRPr="00D16079" w:rsidRDefault="00A739D5">
      <w:pPr>
        <w:pStyle w:val="30"/>
        <w:tabs>
          <w:tab w:val="left" w:pos="1680"/>
          <w:tab w:val="right" w:leader="dot" w:pos="8683"/>
        </w:tabs>
        <w:rPr>
          <w:rFonts w:asciiTheme="minorHAnsi" w:eastAsiaTheme="minorEastAsia" w:hAnsiTheme="minorHAnsi" w:cstheme="minorBidi"/>
          <w:noProof/>
          <w:sz w:val="28"/>
          <w:szCs w:val="28"/>
        </w:rPr>
      </w:pPr>
      <w:hyperlink w:anchor="_Toc509908853" w:history="1">
        <w:r w:rsidR="00D16079" w:rsidRPr="00D16079">
          <w:rPr>
            <w:rStyle w:val="ac"/>
            <w:rFonts w:ascii="仿宋_GB2312" w:eastAsia="仿宋_GB2312"/>
            <w:noProof/>
            <w:sz w:val="28"/>
            <w:szCs w:val="28"/>
          </w:rPr>
          <w:t>4.1.</w:t>
        </w:r>
        <w:r w:rsidR="00D16079" w:rsidRPr="00D16079">
          <w:rPr>
            <w:rFonts w:asciiTheme="minorHAnsi" w:eastAsiaTheme="minorEastAsia" w:hAnsiTheme="minorHAnsi" w:cstheme="minorBidi"/>
            <w:noProof/>
            <w:sz w:val="28"/>
            <w:szCs w:val="28"/>
          </w:rPr>
          <w:tab/>
        </w:r>
        <w:r w:rsidR="00D16079" w:rsidRPr="00D16079">
          <w:rPr>
            <w:rStyle w:val="ac"/>
            <w:rFonts w:ascii="仿宋_GB2312" w:eastAsia="仿宋_GB2312" w:hint="eastAsia"/>
            <w:noProof/>
            <w:sz w:val="28"/>
            <w:szCs w:val="28"/>
          </w:rPr>
          <w:t>参考模型</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_Toc509908853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11</w:t>
        </w:r>
        <w:r w:rsidR="00D16079" w:rsidRPr="00D16079">
          <w:rPr>
            <w:noProof/>
            <w:webHidden/>
            <w:sz w:val="28"/>
            <w:szCs w:val="28"/>
          </w:rPr>
          <w:fldChar w:fldCharType="end"/>
        </w:r>
      </w:hyperlink>
    </w:p>
    <w:p w:rsidR="00D16079" w:rsidRPr="00D16079" w:rsidRDefault="00A739D5">
      <w:pPr>
        <w:pStyle w:val="30"/>
        <w:tabs>
          <w:tab w:val="left" w:pos="1680"/>
          <w:tab w:val="right" w:leader="dot" w:pos="8683"/>
        </w:tabs>
        <w:rPr>
          <w:rFonts w:asciiTheme="minorHAnsi" w:eastAsiaTheme="minorEastAsia" w:hAnsiTheme="minorHAnsi" w:cstheme="minorBidi"/>
          <w:noProof/>
          <w:sz w:val="28"/>
          <w:szCs w:val="28"/>
        </w:rPr>
      </w:pPr>
      <w:hyperlink w:anchor="_Toc509908854" w:history="1">
        <w:r w:rsidR="00D16079" w:rsidRPr="00D16079">
          <w:rPr>
            <w:rStyle w:val="ac"/>
            <w:rFonts w:ascii="仿宋_GB2312" w:eastAsia="仿宋_GB2312"/>
            <w:noProof/>
            <w:sz w:val="28"/>
            <w:szCs w:val="28"/>
          </w:rPr>
          <w:t>4.2.</w:t>
        </w:r>
        <w:r w:rsidR="00D16079" w:rsidRPr="00D16079">
          <w:rPr>
            <w:rFonts w:asciiTheme="minorHAnsi" w:eastAsiaTheme="minorEastAsia" w:hAnsiTheme="minorHAnsi" w:cstheme="minorBidi"/>
            <w:noProof/>
            <w:sz w:val="28"/>
            <w:szCs w:val="28"/>
          </w:rPr>
          <w:tab/>
        </w:r>
        <w:r w:rsidR="00D16079" w:rsidRPr="00D16079">
          <w:rPr>
            <w:rStyle w:val="ac"/>
            <w:rFonts w:ascii="仿宋_GB2312" w:eastAsia="仿宋_GB2312" w:hint="eastAsia"/>
            <w:noProof/>
            <w:sz w:val="28"/>
            <w:szCs w:val="28"/>
          </w:rPr>
          <w:t>协同平台</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_Toc509908854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17</w:t>
        </w:r>
        <w:r w:rsidR="00D16079" w:rsidRPr="00D16079">
          <w:rPr>
            <w:noProof/>
            <w:webHidden/>
            <w:sz w:val="28"/>
            <w:szCs w:val="28"/>
          </w:rPr>
          <w:fldChar w:fldCharType="end"/>
        </w:r>
      </w:hyperlink>
    </w:p>
    <w:p w:rsidR="00D16079" w:rsidRPr="00D16079" w:rsidRDefault="00A739D5">
      <w:pPr>
        <w:pStyle w:val="11"/>
        <w:tabs>
          <w:tab w:val="right" w:leader="dot" w:pos="8683"/>
        </w:tabs>
        <w:rPr>
          <w:rFonts w:asciiTheme="minorHAnsi" w:eastAsiaTheme="minorEastAsia" w:hAnsiTheme="minorHAnsi" w:cstheme="minorBidi"/>
          <w:noProof/>
          <w:sz w:val="28"/>
          <w:szCs w:val="28"/>
        </w:rPr>
      </w:pPr>
      <w:hyperlink w:anchor="_Toc509908855" w:history="1">
        <w:r w:rsidR="00D16079" w:rsidRPr="00D16079">
          <w:rPr>
            <w:rStyle w:val="ac"/>
            <w:rFonts w:ascii="仿宋_GB2312" w:eastAsia="仿宋_GB2312" w:hAnsi="宋体" w:cs="宋体"/>
            <w:noProof/>
            <w:kern w:val="0"/>
            <w:sz w:val="28"/>
            <w:szCs w:val="28"/>
          </w:rPr>
          <w:t>5</w:t>
        </w:r>
        <w:r w:rsidR="00D16079" w:rsidRPr="00D16079">
          <w:rPr>
            <w:rStyle w:val="ac"/>
            <w:rFonts w:ascii="仿宋_GB2312" w:eastAsia="仿宋_GB2312" w:hAnsi="宋体" w:cs="宋体" w:hint="eastAsia"/>
            <w:noProof/>
            <w:kern w:val="0"/>
            <w:sz w:val="28"/>
            <w:szCs w:val="28"/>
          </w:rPr>
          <w:t>、特色创新</w:t>
        </w:r>
        <w:r w:rsidR="00D16079" w:rsidRPr="00D16079">
          <w:rPr>
            <w:noProof/>
            <w:webHidden/>
            <w:sz w:val="28"/>
            <w:szCs w:val="28"/>
          </w:rPr>
          <w:tab/>
        </w:r>
        <w:r w:rsidR="00D16079" w:rsidRPr="00D16079">
          <w:rPr>
            <w:noProof/>
            <w:webHidden/>
            <w:sz w:val="28"/>
            <w:szCs w:val="28"/>
          </w:rPr>
          <w:fldChar w:fldCharType="begin"/>
        </w:r>
        <w:r w:rsidR="00D16079" w:rsidRPr="00D16079">
          <w:rPr>
            <w:noProof/>
            <w:webHidden/>
            <w:sz w:val="28"/>
            <w:szCs w:val="28"/>
          </w:rPr>
          <w:instrText xml:space="preserve"> PAGEREF _Toc509908855 \h </w:instrText>
        </w:r>
        <w:r w:rsidR="00D16079" w:rsidRPr="00D16079">
          <w:rPr>
            <w:noProof/>
            <w:webHidden/>
            <w:sz w:val="28"/>
            <w:szCs w:val="28"/>
          </w:rPr>
        </w:r>
        <w:r w:rsidR="00D16079" w:rsidRPr="00D16079">
          <w:rPr>
            <w:noProof/>
            <w:webHidden/>
            <w:sz w:val="28"/>
            <w:szCs w:val="28"/>
          </w:rPr>
          <w:fldChar w:fldCharType="separate"/>
        </w:r>
        <w:r w:rsidR="00D16079" w:rsidRPr="00D16079">
          <w:rPr>
            <w:noProof/>
            <w:webHidden/>
            <w:sz w:val="28"/>
            <w:szCs w:val="28"/>
          </w:rPr>
          <w:t>18</w:t>
        </w:r>
        <w:r w:rsidR="00D16079" w:rsidRPr="00D16079">
          <w:rPr>
            <w:noProof/>
            <w:webHidden/>
            <w:sz w:val="28"/>
            <w:szCs w:val="28"/>
          </w:rPr>
          <w:fldChar w:fldCharType="end"/>
        </w:r>
      </w:hyperlink>
    </w:p>
    <w:p w:rsidR="00E476AD" w:rsidRDefault="00A04093">
      <w:pPr>
        <w:spacing w:line="360" w:lineRule="auto"/>
        <w:rPr>
          <w:rFonts w:ascii="仿宋_GB2312" w:eastAsia="仿宋_GB2312"/>
          <w:b/>
          <w:spacing w:val="20"/>
          <w:sz w:val="28"/>
          <w:szCs w:val="28"/>
        </w:rPr>
      </w:pPr>
      <w:r w:rsidRPr="00D16079">
        <w:rPr>
          <w:rFonts w:ascii="仿宋_GB2312" w:eastAsia="仿宋_GB2312" w:hAnsi="宋体" w:hint="eastAsia"/>
          <w:spacing w:val="20"/>
          <w:sz w:val="28"/>
          <w:szCs w:val="28"/>
        </w:rPr>
        <w:fldChar w:fldCharType="end"/>
      </w:r>
    </w:p>
    <w:p w:rsidR="00B142D1" w:rsidRDefault="00B142D1" w:rsidP="00387E32">
      <w:pPr>
        <w:ind w:firstLine="420"/>
        <w:jc w:val="center"/>
        <w:rPr>
          <w:rFonts w:ascii="仿宋_GB2312" w:eastAsia="仿宋_GB2312" w:hAnsi="宋体"/>
          <w:sz w:val="32"/>
          <w:lang w:val="zh-CN"/>
        </w:rPr>
      </w:pPr>
    </w:p>
    <w:p w:rsidR="00387E32" w:rsidRDefault="00B142D1" w:rsidP="00B142D1">
      <w:pPr>
        <w:widowControl/>
        <w:jc w:val="left"/>
        <w:rPr>
          <w:rFonts w:ascii="仿宋_GB2312" w:eastAsia="仿宋_GB2312" w:hAnsi="宋体"/>
          <w:sz w:val="32"/>
          <w:lang w:val="zh-CN"/>
        </w:rPr>
      </w:pPr>
      <w:r>
        <w:rPr>
          <w:rFonts w:ascii="仿宋_GB2312" w:eastAsia="仿宋_GB2312" w:hAnsi="宋体"/>
          <w:sz w:val="32"/>
          <w:lang w:val="zh-CN"/>
        </w:rPr>
        <w:br w:type="page"/>
      </w:r>
    </w:p>
    <w:p w:rsidR="00E476AD" w:rsidRPr="006038C3" w:rsidRDefault="0078160A" w:rsidP="006038C3">
      <w:pPr>
        <w:pStyle w:val="1"/>
        <w:rPr>
          <w:rFonts w:ascii="仿宋_GB2312" w:eastAsia="仿宋_GB2312"/>
          <w:spacing w:val="20"/>
          <w:sz w:val="36"/>
          <w:szCs w:val="36"/>
        </w:rPr>
      </w:pPr>
      <w:bookmarkStart w:id="1" w:name="_Toc509908842"/>
      <w:r w:rsidRPr="006038C3">
        <w:rPr>
          <w:rFonts w:ascii="仿宋_GB2312" w:eastAsia="仿宋_GB2312" w:hint="eastAsia"/>
          <w:sz w:val="36"/>
          <w:szCs w:val="36"/>
          <w:lang w:val="zh-CN"/>
        </w:rPr>
        <w:lastRenderedPageBreak/>
        <w:t>1、课题概况</w:t>
      </w:r>
      <w:bookmarkEnd w:id="1"/>
    </w:p>
    <w:p w:rsidR="00BF3A41" w:rsidRDefault="00BF3A41" w:rsidP="00BF3A41">
      <w:pPr>
        <w:spacing w:line="360" w:lineRule="auto"/>
        <w:ind w:left="1605" w:hangingChars="500" w:hanging="1605"/>
        <w:rPr>
          <w:rFonts w:ascii="仿宋_GB2312" w:eastAsia="仿宋_GB2312" w:hAnsi="仿宋"/>
          <w:spacing w:val="20"/>
          <w:kern w:val="0"/>
          <w:sz w:val="28"/>
          <w:szCs w:val="28"/>
        </w:rPr>
      </w:pPr>
      <w:bookmarkStart w:id="2" w:name="_Toc320279495"/>
      <w:bookmarkStart w:id="3" w:name="_Toc338258125"/>
      <w:r>
        <w:rPr>
          <w:rFonts w:ascii="仿宋_GB2312" w:eastAsia="仿宋_GB2312" w:hAnsi="仿宋" w:hint="eastAsia"/>
          <w:b/>
          <w:spacing w:val="20"/>
          <w:sz w:val="28"/>
          <w:szCs w:val="28"/>
        </w:rPr>
        <w:t>项目名称：</w:t>
      </w:r>
      <w:r>
        <w:rPr>
          <w:rFonts w:ascii="仿宋_GB2312" w:eastAsia="仿宋_GB2312" w:hAnsi="仿宋" w:hint="eastAsia"/>
          <w:spacing w:val="20"/>
          <w:kern w:val="0"/>
          <w:sz w:val="28"/>
          <w:szCs w:val="28"/>
        </w:rPr>
        <w:t>农业信息化创新工程</w:t>
      </w:r>
    </w:p>
    <w:p w:rsidR="00BF3A41" w:rsidRDefault="00BF3A41" w:rsidP="00BF3A41">
      <w:pPr>
        <w:spacing w:line="360" w:lineRule="auto"/>
        <w:ind w:left="1605" w:hangingChars="500" w:hanging="1605"/>
        <w:rPr>
          <w:rFonts w:ascii="仿宋_GB2312" w:eastAsia="仿宋_GB2312" w:hAnsi="仿宋"/>
          <w:spacing w:val="20"/>
          <w:kern w:val="0"/>
          <w:sz w:val="28"/>
          <w:szCs w:val="28"/>
        </w:rPr>
      </w:pPr>
      <w:r>
        <w:rPr>
          <w:rFonts w:ascii="仿宋_GB2312" w:eastAsia="仿宋_GB2312" w:hAnsi="仿宋" w:hint="eastAsia"/>
          <w:b/>
          <w:spacing w:val="20"/>
          <w:sz w:val="28"/>
          <w:szCs w:val="28"/>
        </w:rPr>
        <w:t>课题名称：</w:t>
      </w:r>
      <w:r>
        <w:rPr>
          <w:rFonts w:ascii="仿宋_GB2312" w:eastAsia="仿宋_GB2312" w:hAnsi="仿宋" w:hint="eastAsia"/>
          <w:spacing w:val="20"/>
          <w:kern w:val="0"/>
          <w:sz w:val="28"/>
          <w:szCs w:val="28"/>
        </w:rPr>
        <w:t>上海农业物联网云平台大数据参考模型的研究和应用</w:t>
      </w:r>
    </w:p>
    <w:p w:rsidR="00BF3A41" w:rsidRDefault="00BF3A41" w:rsidP="00BF3A41">
      <w:pPr>
        <w:spacing w:line="360" w:lineRule="auto"/>
        <w:rPr>
          <w:rFonts w:ascii="仿宋_GB2312" w:eastAsia="仿宋_GB2312" w:hAnsi="仿宋"/>
          <w:spacing w:val="20"/>
          <w:kern w:val="0"/>
          <w:sz w:val="28"/>
          <w:szCs w:val="28"/>
        </w:rPr>
      </w:pPr>
      <w:r>
        <w:rPr>
          <w:rFonts w:ascii="仿宋_GB2312" w:eastAsia="仿宋_GB2312" w:hAnsi="仿宋" w:hint="eastAsia"/>
          <w:b/>
          <w:spacing w:val="20"/>
          <w:sz w:val="28"/>
          <w:szCs w:val="28"/>
        </w:rPr>
        <w:t>项目类别：</w:t>
      </w:r>
      <w:r>
        <w:rPr>
          <w:rFonts w:ascii="仿宋_GB2312" w:eastAsia="仿宋_GB2312" w:hAnsi="仿宋" w:hint="eastAsia"/>
          <w:spacing w:val="20"/>
          <w:kern w:val="0"/>
          <w:sz w:val="28"/>
          <w:szCs w:val="28"/>
        </w:rPr>
        <w:t>上海市科技兴农重点攻关项目</w:t>
      </w:r>
    </w:p>
    <w:p w:rsidR="00BF3A41" w:rsidRDefault="00BF3A41" w:rsidP="00BF3A41">
      <w:pPr>
        <w:spacing w:line="360" w:lineRule="auto"/>
        <w:rPr>
          <w:rFonts w:ascii="仿宋_GB2312" w:eastAsia="仿宋_GB2312" w:hAnsi="仿宋"/>
          <w:spacing w:val="20"/>
          <w:kern w:val="0"/>
          <w:sz w:val="28"/>
          <w:szCs w:val="28"/>
        </w:rPr>
      </w:pPr>
      <w:r>
        <w:rPr>
          <w:rFonts w:ascii="仿宋_GB2312" w:eastAsia="仿宋_GB2312" w:hAnsi="仿宋" w:hint="eastAsia"/>
          <w:b/>
          <w:spacing w:val="20"/>
          <w:sz w:val="28"/>
          <w:szCs w:val="28"/>
        </w:rPr>
        <w:t>承担单位：</w:t>
      </w:r>
      <w:r>
        <w:rPr>
          <w:rFonts w:ascii="仿宋_GB2312" w:eastAsia="仿宋_GB2312" w:hAnsi="仿宋" w:hint="eastAsia"/>
          <w:spacing w:val="20"/>
          <w:kern w:val="0"/>
          <w:sz w:val="28"/>
          <w:szCs w:val="28"/>
        </w:rPr>
        <w:t>上海农业信息有限公司</w:t>
      </w:r>
    </w:p>
    <w:p w:rsidR="00E476AD" w:rsidRDefault="00BF3A41" w:rsidP="00BF3A41">
      <w:r>
        <w:rPr>
          <w:rFonts w:ascii="仿宋_GB2312" w:eastAsia="仿宋_GB2312" w:hAnsi="仿宋" w:hint="eastAsia"/>
          <w:b/>
          <w:spacing w:val="20"/>
          <w:sz w:val="28"/>
          <w:szCs w:val="28"/>
        </w:rPr>
        <w:t>课题期限：</w:t>
      </w:r>
      <w:r>
        <w:rPr>
          <w:rFonts w:ascii="仿宋_GB2312" w:eastAsia="仿宋_GB2312" w:hAnsi="仿宋" w:cs="宋体-WinCharSetFFFF-H" w:hint="eastAsia"/>
          <w:kern w:val="0"/>
          <w:sz w:val="28"/>
          <w:szCs w:val="28"/>
        </w:rPr>
        <w:t>2016年4月1日起至2018年3月31日</w:t>
      </w:r>
      <w:r w:rsidR="0078160A">
        <w:br w:type="page"/>
      </w:r>
    </w:p>
    <w:p w:rsidR="00E476AD" w:rsidRPr="006038C3" w:rsidRDefault="0078160A" w:rsidP="006038C3">
      <w:pPr>
        <w:pStyle w:val="1"/>
        <w:rPr>
          <w:rFonts w:ascii="仿宋_GB2312" w:eastAsia="仿宋_GB2312"/>
          <w:sz w:val="36"/>
          <w:szCs w:val="36"/>
          <w:lang w:val="zh-CN"/>
        </w:rPr>
      </w:pPr>
      <w:bookmarkStart w:id="4" w:name="_Toc509908843"/>
      <w:r w:rsidRPr="006038C3">
        <w:rPr>
          <w:rFonts w:ascii="仿宋_GB2312" w:eastAsia="仿宋_GB2312" w:hint="eastAsia"/>
          <w:sz w:val="36"/>
          <w:szCs w:val="36"/>
          <w:lang w:val="zh-CN"/>
        </w:rPr>
        <w:lastRenderedPageBreak/>
        <w:t>2、系统设计原则</w:t>
      </w:r>
      <w:bookmarkEnd w:id="2"/>
      <w:bookmarkEnd w:id="3"/>
      <w:bookmarkEnd w:id="4"/>
    </w:p>
    <w:p w:rsidR="00E476AD" w:rsidRDefault="0078160A">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整个系统设计</w:t>
      </w:r>
      <w:r w:rsidR="00F754FA">
        <w:rPr>
          <w:rFonts w:ascii="仿宋_GB2312" w:eastAsia="仿宋_GB2312" w:hAnsi="宋体" w:hint="eastAsia"/>
          <w:kern w:val="0"/>
          <w:sz w:val="28"/>
          <w:szCs w:val="28"/>
        </w:rPr>
        <w:t>沿用多视角的开发方法，结合农业物联网、大数据、云计算的需求对农机、畜牧的参考模型进行设计，本项目中的多视角包括五个视角</w:t>
      </w:r>
      <w:r>
        <w:rPr>
          <w:rFonts w:ascii="仿宋_GB2312" w:eastAsia="仿宋_GB2312" w:hAnsi="宋体" w:hint="eastAsia"/>
          <w:kern w:val="0"/>
          <w:sz w:val="28"/>
          <w:szCs w:val="28"/>
        </w:rPr>
        <w:t>：</w:t>
      </w:r>
    </w:p>
    <w:p w:rsidR="00E476AD" w:rsidRDefault="00F754FA">
      <w:pPr>
        <w:numPr>
          <w:ilvl w:val="0"/>
          <w:numId w:val="1"/>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科学视角</w:t>
      </w:r>
    </w:p>
    <w:p w:rsidR="00E476AD" w:rsidRDefault="00F754FA" w:rsidP="00F754FA">
      <w:pPr>
        <w:spacing w:line="360" w:lineRule="auto"/>
        <w:ind w:firstLineChars="201" w:firstLine="563"/>
        <w:rPr>
          <w:rFonts w:ascii="仿宋_GB2312" w:eastAsia="仿宋_GB2312" w:hAnsi="宋体"/>
          <w:kern w:val="0"/>
          <w:sz w:val="28"/>
          <w:szCs w:val="28"/>
        </w:rPr>
      </w:pPr>
      <w:r w:rsidRPr="00F754FA">
        <w:rPr>
          <w:rFonts w:ascii="仿宋_GB2312" w:eastAsia="仿宋_GB2312" w:hAnsi="宋体" w:hint="eastAsia"/>
          <w:kern w:val="0"/>
          <w:sz w:val="28"/>
          <w:szCs w:val="28"/>
        </w:rPr>
        <w:t>科学视角的建模通过分析农业大数据云的组织结构和功能，通过这些组织内部关系，以及组织和相关个体互动的行为来推导出农业大数据云所包含对象的原理和特性。该视角定义描述农业大数据云涉及的社群、角色以及特征行为；可描述农业大数据云的高级行为。</w:t>
      </w:r>
    </w:p>
    <w:p w:rsidR="00E476AD" w:rsidRDefault="00F754FA">
      <w:pPr>
        <w:numPr>
          <w:ilvl w:val="0"/>
          <w:numId w:val="1"/>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信息视角</w:t>
      </w:r>
    </w:p>
    <w:p w:rsidR="00E476AD" w:rsidRDefault="00F754FA" w:rsidP="00F754FA">
      <w:pPr>
        <w:spacing w:line="360" w:lineRule="auto"/>
        <w:ind w:firstLineChars="201" w:firstLine="563"/>
        <w:rPr>
          <w:rFonts w:ascii="仿宋_GB2312" w:eastAsia="仿宋_GB2312" w:hAnsi="宋体"/>
          <w:kern w:val="0"/>
          <w:sz w:val="28"/>
          <w:szCs w:val="28"/>
        </w:rPr>
      </w:pPr>
      <w:r w:rsidRPr="00F754FA">
        <w:rPr>
          <w:rFonts w:ascii="仿宋_GB2312" w:eastAsia="仿宋_GB2312" w:hAnsi="宋体" w:hint="eastAsia"/>
          <w:kern w:val="0"/>
          <w:sz w:val="28"/>
          <w:szCs w:val="28"/>
        </w:rPr>
        <w:t>信息视角的目标是为农业大数据云所处理的数据提供一个共同的抽象模型。IV指定了信息对象的类型以及这些类型之间的关系。这个视角的主要目的是提供由RI处理的信息对象的生命周期的抽象模型。它还定义了信息对象的约束和管理这些生命周期的规则。</w:t>
      </w:r>
    </w:p>
    <w:p w:rsidR="00E476AD" w:rsidRDefault="00F754FA">
      <w:pPr>
        <w:numPr>
          <w:ilvl w:val="0"/>
          <w:numId w:val="1"/>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计算视角</w:t>
      </w:r>
    </w:p>
    <w:p w:rsidR="00E476AD" w:rsidRDefault="00F754FA" w:rsidP="00F754FA">
      <w:pPr>
        <w:spacing w:line="360" w:lineRule="auto"/>
        <w:ind w:firstLineChars="201" w:firstLine="563"/>
        <w:rPr>
          <w:rFonts w:ascii="仿宋_GB2312" w:eastAsia="仿宋_GB2312" w:hAnsi="宋体"/>
          <w:kern w:val="0"/>
          <w:sz w:val="28"/>
          <w:szCs w:val="28"/>
        </w:rPr>
      </w:pPr>
      <w:r w:rsidRPr="00F754FA">
        <w:rPr>
          <w:rFonts w:ascii="仿宋_GB2312" w:eastAsia="仿宋_GB2312" w:hAnsi="宋体" w:hint="eastAsia"/>
          <w:kern w:val="0"/>
          <w:sz w:val="28"/>
          <w:szCs w:val="28"/>
        </w:rPr>
        <w:t>计算视角对农业大数据云中的计算对象以及他们可以调用的接口进行建模，模型中计算对象通过接口调用基础结构中的其他对象。</w:t>
      </w:r>
      <w:r>
        <w:rPr>
          <w:rFonts w:ascii="仿宋_GB2312" w:eastAsia="仿宋_GB2312" w:hAnsi="宋体" w:hint="eastAsia"/>
          <w:kern w:val="0"/>
          <w:sz w:val="28"/>
          <w:szCs w:val="28"/>
        </w:rPr>
        <w:t>计算视角</w:t>
      </w:r>
      <w:r w:rsidRPr="00F754FA">
        <w:rPr>
          <w:rFonts w:ascii="仿宋_GB2312" w:eastAsia="仿宋_GB2312" w:hAnsi="宋体" w:hint="eastAsia"/>
          <w:kern w:val="0"/>
          <w:sz w:val="28"/>
          <w:szCs w:val="28"/>
        </w:rPr>
        <w:t>的描述分为三部分：对象，</w:t>
      </w:r>
      <w:r>
        <w:rPr>
          <w:rFonts w:ascii="仿宋_GB2312" w:eastAsia="仿宋_GB2312" w:hAnsi="宋体" w:hint="eastAsia"/>
          <w:kern w:val="0"/>
          <w:sz w:val="28"/>
          <w:szCs w:val="28"/>
        </w:rPr>
        <w:t>计算视角</w:t>
      </w:r>
      <w:r w:rsidRPr="00F754FA">
        <w:rPr>
          <w:rFonts w:ascii="仿宋_GB2312" w:eastAsia="仿宋_GB2312" w:hAnsi="宋体" w:hint="eastAsia"/>
          <w:kern w:val="0"/>
          <w:sz w:val="28"/>
          <w:szCs w:val="28"/>
        </w:rPr>
        <w:t>对象和子系统，以及</w:t>
      </w:r>
      <w:r>
        <w:rPr>
          <w:rFonts w:ascii="仿宋_GB2312" w:eastAsia="仿宋_GB2312" w:hAnsi="宋体" w:hint="eastAsia"/>
          <w:kern w:val="0"/>
          <w:sz w:val="28"/>
          <w:szCs w:val="28"/>
        </w:rPr>
        <w:t>计算视角</w:t>
      </w:r>
      <w:r w:rsidRPr="00F754FA">
        <w:rPr>
          <w:rFonts w:ascii="仿宋_GB2312" w:eastAsia="仿宋_GB2312" w:hAnsi="宋体" w:hint="eastAsia"/>
          <w:kern w:val="0"/>
          <w:sz w:val="28"/>
          <w:szCs w:val="28"/>
        </w:rPr>
        <w:t>集成点。</w:t>
      </w:r>
    </w:p>
    <w:p w:rsidR="00E476AD" w:rsidRDefault="00F754FA">
      <w:pPr>
        <w:numPr>
          <w:ilvl w:val="0"/>
          <w:numId w:val="1"/>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工程视角</w:t>
      </w:r>
    </w:p>
    <w:p w:rsidR="00E476AD" w:rsidRPr="00F754FA" w:rsidRDefault="00F754FA" w:rsidP="00F754FA">
      <w:pPr>
        <w:spacing w:line="360" w:lineRule="auto"/>
        <w:ind w:firstLineChars="201" w:firstLine="563"/>
        <w:rPr>
          <w:rFonts w:ascii="仿宋_GB2312" w:eastAsia="仿宋_GB2312" w:hAnsi="宋体"/>
          <w:kern w:val="0"/>
          <w:sz w:val="28"/>
          <w:szCs w:val="28"/>
        </w:rPr>
      </w:pPr>
      <w:r w:rsidRPr="00F754FA">
        <w:rPr>
          <w:rFonts w:ascii="仿宋_GB2312" w:eastAsia="仿宋_GB2312" w:hAnsi="宋体" w:hint="eastAsia"/>
          <w:kern w:val="0"/>
          <w:sz w:val="28"/>
          <w:szCs w:val="28"/>
        </w:rPr>
        <w:t>工程视角的定义包括支持信息视点对象（IV对象）所需的结构描述，</w:t>
      </w:r>
      <w:r w:rsidRPr="00F754FA">
        <w:rPr>
          <w:rFonts w:ascii="仿宋_GB2312" w:eastAsia="仿宋_GB2312" w:hAnsi="宋体" w:hint="eastAsia"/>
          <w:kern w:val="0"/>
          <w:sz w:val="28"/>
          <w:szCs w:val="28"/>
        </w:rPr>
        <w:lastRenderedPageBreak/>
        <w:t>以及节点间通信通道的规范。工程观点还关注支持与性能，可靠性，负载平衡以及其他类似的非功能性要求，这些要求与SV社区01中定义的目标和策略相对应</w:t>
      </w:r>
      <w:r>
        <w:rPr>
          <w:rFonts w:ascii="仿宋_GB2312" w:eastAsia="仿宋_GB2312" w:hAnsi="宋体" w:hint="eastAsia"/>
          <w:kern w:val="0"/>
          <w:sz w:val="28"/>
          <w:szCs w:val="28"/>
        </w:rPr>
        <w:t>。</w:t>
      </w:r>
      <w:r w:rsidRPr="00F754FA">
        <w:rPr>
          <w:rFonts w:ascii="仿宋_GB2312" w:eastAsia="仿宋_GB2312" w:hAnsi="宋体" w:hint="eastAsia"/>
          <w:kern w:val="0"/>
          <w:sz w:val="28"/>
          <w:szCs w:val="28"/>
        </w:rPr>
        <w:t>工程视图的表示分为三部分：容器结构（Container），工程对象(Engineering Object)和对象配置 (Object Configuration)。</w:t>
      </w:r>
    </w:p>
    <w:p w:rsidR="00E476AD" w:rsidRDefault="00F754FA">
      <w:pPr>
        <w:numPr>
          <w:ilvl w:val="0"/>
          <w:numId w:val="1"/>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技术视角</w:t>
      </w:r>
    </w:p>
    <w:p w:rsidR="00E476AD" w:rsidRPr="00F754FA" w:rsidRDefault="00F754FA" w:rsidP="00F754FA">
      <w:pPr>
        <w:spacing w:line="360" w:lineRule="auto"/>
        <w:ind w:firstLineChars="201" w:firstLine="563"/>
        <w:rPr>
          <w:rFonts w:ascii="仿宋_GB2312" w:eastAsia="仿宋_GB2312" w:hAnsi="宋体"/>
          <w:kern w:val="0"/>
          <w:sz w:val="28"/>
          <w:szCs w:val="28"/>
        </w:rPr>
      </w:pPr>
      <w:r w:rsidRPr="00F754FA">
        <w:rPr>
          <w:rFonts w:ascii="仿宋_GB2312" w:eastAsia="仿宋_GB2312" w:hAnsi="宋体" w:hint="eastAsia"/>
          <w:kern w:val="0"/>
          <w:sz w:val="28"/>
          <w:szCs w:val="28"/>
        </w:rPr>
        <w:t>技术视角涵盖了应用于计算过程必须执行的现有计算平台的现实约束（例如对用于实现该系统的设施和技术的限制）。ENVRI RM中的工程学视角（EV）的规范旨在提供由其他视角（科学视角，信息视角，计算视角，工程视角）提供的模型与要实施的技术和标准之间的灵活对应。将技术视角定义可以避免规定核心服务的实现技术，而是专注于基础设施功能分布和集成技术。</w:t>
      </w:r>
    </w:p>
    <w:p w:rsidR="00E476AD" w:rsidRPr="006038C3" w:rsidRDefault="0078160A" w:rsidP="006038C3">
      <w:pPr>
        <w:pStyle w:val="1"/>
        <w:rPr>
          <w:rFonts w:ascii="仿宋_GB2312" w:eastAsia="仿宋_GB2312"/>
          <w:sz w:val="36"/>
          <w:szCs w:val="36"/>
          <w:lang w:val="zh-CN"/>
        </w:rPr>
      </w:pPr>
      <w:bookmarkStart w:id="5" w:name="_Toc320279496"/>
      <w:bookmarkStart w:id="6" w:name="_Toc338258126"/>
      <w:bookmarkStart w:id="7" w:name="_Toc509908844"/>
      <w:r w:rsidRPr="006038C3">
        <w:rPr>
          <w:rFonts w:ascii="仿宋_GB2312" w:eastAsia="仿宋_GB2312" w:hint="eastAsia"/>
          <w:sz w:val="36"/>
          <w:szCs w:val="36"/>
          <w:lang w:val="zh-CN"/>
        </w:rPr>
        <w:t>3、系统整体</w:t>
      </w:r>
      <w:bookmarkStart w:id="8" w:name="_Toc320279497"/>
      <w:bookmarkEnd w:id="5"/>
      <w:bookmarkEnd w:id="6"/>
      <w:r w:rsidRPr="006038C3">
        <w:rPr>
          <w:rFonts w:ascii="仿宋_GB2312" w:eastAsia="仿宋_GB2312" w:hint="eastAsia"/>
          <w:sz w:val="36"/>
          <w:szCs w:val="36"/>
          <w:lang w:val="zh-CN"/>
        </w:rPr>
        <w:t>设计</w:t>
      </w:r>
      <w:bookmarkEnd w:id="7"/>
    </w:p>
    <w:p w:rsidR="00E476AD" w:rsidRPr="006038C3" w:rsidRDefault="0078160A" w:rsidP="006038C3">
      <w:pPr>
        <w:pStyle w:val="2"/>
        <w:rPr>
          <w:rFonts w:ascii="仿宋_GB2312" w:eastAsia="仿宋_GB2312"/>
          <w:kern w:val="0"/>
          <w:lang w:val="zh-CN"/>
        </w:rPr>
      </w:pPr>
      <w:bookmarkStart w:id="9" w:name="_Toc509908845"/>
      <w:bookmarkStart w:id="10" w:name="_Toc338258127"/>
      <w:r w:rsidRPr="006038C3">
        <w:rPr>
          <w:rFonts w:ascii="仿宋_GB2312" w:eastAsia="仿宋_GB2312" w:hint="eastAsia"/>
          <w:kern w:val="0"/>
          <w:lang w:val="zh-CN"/>
        </w:rPr>
        <w:t>3.1 运行环境</w:t>
      </w:r>
      <w:bookmarkEnd w:id="9"/>
    </w:p>
    <w:p w:rsidR="00E476AD" w:rsidRDefault="0078160A">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本系统可以运行在任何支持J2EE标准的服务器上，具体要求如下：</w:t>
      </w:r>
    </w:p>
    <w:p w:rsidR="00E476AD" w:rsidRDefault="0078160A" w:rsidP="00E56B1A">
      <w:pPr>
        <w:numPr>
          <w:ilvl w:val="0"/>
          <w:numId w:val="4"/>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操作系统windows 2003 server。</w:t>
      </w:r>
    </w:p>
    <w:p w:rsidR="00E476AD" w:rsidRDefault="0078160A">
      <w:pPr>
        <w:numPr>
          <w:ilvl w:val="0"/>
          <w:numId w:val="4"/>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客户端浏览器支持Firefox、IE</w:t>
      </w:r>
      <w:r w:rsidR="00E56B1A">
        <w:rPr>
          <w:rFonts w:ascii="仿宋_GB2312" w:eastAsia="仿宋_GB2312" w:hAnsi="宋体" w:hint="eastAsia"/>
          <w:kern w:val="0"/>
          <w:sz w:val="28"/>
          <w:szCs w:val="28"/>
        </w:rPr>
        <w:t>9</w:t>
      </w:r>
      <w:r>
        <w:rPr>
          <w:rFonts w:ascii="仿宋_GB2312" w:eastAsia="仿宋_GB2312" w:hAnsi="宋体" w:hint="eastAsia"/>
          <w:kern w:val="0"/>
          <w:sz w:val="28"/>
          <w:szCs w:val="28"/>
        </w:rPr>
        <w:t>.0+、360兼容模式（IE内核</w:t>
      </w:r>
      <w:r w:rsidR="00E56B1A">
        <w:rPr>
          <w:rFonts w:ascii="仿宋_GB2312" w:eastAsia="仿宋_GB2312" w:hAnsi="宋体" w:hint="eastAsia"/>
          <w:kern w:val="0"/>
          <w:sz w:val="28"/>
          <w:szCs w:val="28"/>
        </w:rPr>
        <w:t>9</w:t>
      </w:r>
      <w:r>
        <w:rPr>
          <w:rFonts w:ascii="仿宋_GB2312" w:eastAsia="仿宋_GB2312" w:hAnsi="宋体" w:hint="eastAsia"/>
          <w:kern w:val="0"/>
          <w:sz w:val="28"/>
          <w:szCs w:val="28"/>
        </w:rPr>
        <w:t>.0以上）</w:t>
      </w:r>
    </w:p>
    <w:p w:rsidR="00E476AD" w:rsidRDefault="0078160A">
      <w:pPr>
        <w:numPr>
          <w:ilvl w:val="0"/>
          <w:numId w:val="4"/>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系统数据库采用SQL Server 2008 R2。</w:t>
      </w:r>
    </w:p>
    <w:p w:rsidR="00E476AD" w:rsidRDefault="0078160A">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 xml:space="preserve">系统硬件的最低配置如下： </w:t>
      </w:r>
    </w:p>
    <w:p w:rsidR="00E476AD" w:rsidRDefault="0078160A">
      <w:pPr>
        <w:numPr>
          <w:ilvl w:val="0"/>
          <w:numId w:val="5"/>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具有Intel奔腾四（或同等机器）、</w:t>
      </w:r>
      <w:r w:rsidR="00067B5C">
        <w:rPr>
          <w:rFonts w:ascii="仿宋_GB2312" w:eastAsia="仿宋_GB2312" w:hAnsi="宋体" w:hint="eastAsia"/>
          <w:kern w:val="0"/>
          <w:sz w:val="28"/>
          <w:szCs w:val="28"/>
        </w:rPr>
        <w:t>4</w:t>
      </w:r>
      <w:r>
        <w:rPr>
          <w:rFonts w:ascii="仿宋_GB2312" w:eastAsia="仿宋_GB2312" w:hAnsi="宋体" w:hint="eastAsia"/>
          <w:kern w:val="0"/>
          <w:sz w:val="28"/>
          <w:szCs w:val="28"/>
        </w:rPr>
        <w:t>GB内存以上配置的计算机。</w:t>
      </w:r>
    </w:p>
    <w:p w:rsidR="00E476AD" w:rsidRDefault="0078160A">
      <w:pPr>
        <w:numPr>
          <w:ilvl w:val="0"/>
          <w:numId w:val="5"/>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lastRenderedPageBreak/>
        <w:t>最少</w:t>
      </w:r>
      <w:r w:rsidR="00067B5C">
        <w:rPr>
          <w:rFonts w:ascii="仿宋_GB2312" w:eastAsia="仿宋_GB2312" w:hAnsi="宋体" w:hint="eastAsia"/>
          <w:kern w:val="0"/>
          <w:sz w:val="28"/>
          <w:szCs w:val="28"/>
        </w:rPr>
        <w:t>10</w:t>
      </w:r>
      <w:r>
        <w:rPr>
          <w:rFonts w:ascii="仿宋_GB2312" w:eastAsia="仿宋_GB2312" w:hAnsi="宋体" w:hint="eastAsia"/>
          <w:kern w:val="0"/>
          <w:sz w:val="28"/>
          <w:szCs w:val="28"/>
        </w:rPr>
        <w:t>0GB的硬盘空间。</w:t>
      </w:r>
    </w:p>
    <w:p w:rsidR="00E476AD" w:rsidRDefault="0078160A">
      <w:pPr>
        <w:numPr>
          <w:ilvl w:val="0"/>
          <w:numId w:val="5"/>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支持1024×768分辨率的显示器或更高（推荐1024×768）。</w:t>
      </w:r>
    </w:p>
    <w:p w:rsidR="00E476AD" w:rsidRPr="006038C3" w:rsidRDefault="0078160A" w:rsidP="006038C3">
      <w:pPr>
        <w:pStyle w:val="2"/>
        <w:rPr>
          <w:rFonts w:ascii="仿宋_GB2312" w:eastAsia="仿宋_GB2312"/>
          <w:kern w:val="0"/>
          <w:lang w:val="zh-CN"/>
        </w:rPr>
      </w:pPr>
      <w:bookmarkStart w:id="11" w:name="_Toc509908846"/>
      <w:r w:rsidRPr="006038C3">
        <w:rPr>
          <w:rFonts w:ascii="仿宋_GB2312" w:eastAsia="仿宋_GB2312" w:hint="eastAsia"/>
          <w:kern w:val="0"/>
          <w:lang w:val="zh-CN"/>
        </w:rPr>
        <w:t>3.2 开发环境</w:t>
      </w:r>
      <w:bookmarkEnd w:id="11"/>
    </w:p>
    <w:p w:rsidR="00E476AD" w:rsidRDefault="0078160A">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系统开发环境如下：</w:t>
      </w:r>
    </w:p>
    <w:p w:rsidR="00E476AD" w:rsidRDefault="0078160A" w:rsidP="0013416E">
      <w:pPr>
        <w:numPr>
          <w:ilvl w:val="0"/>
          <w:numId w:val="6"/>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开发软件环境：JDK1.5/ JavaScript</w:t>
      </w:r>
    </w:p>
    <w:p w:rsidR="00E476AD" w:rsidRDefault="0078160A">
      <w:pPr>
        <w:numPr>
          <w:ilvl w:val="0"/>
          <w:numId w:val="6"/>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数据库系统：SQL Server 2008 R2</w:t>
      </w:r>
    </w:p>
    <w:p w:rsidR="00E476AD" w:rsidRDefault="0078160A">
      <w:pPr>
        <w:numPr>
          <w:ilvl w:val="0"/>
          <w:numId w:val="6"/>
        </w:numPr>
        <w:spacing w:line="360" w:lineRule="auto"/>
        <w:rPr>
          <w:rFonts w:ascii="仿宋_GB2312" w:eastAsia="仿宋_GB2312" w:hAnsi="宋体"/>
          <w:kern w:val="0"/>
          <w:sz w:val="28"/>
          <w:szCs w:val="28"/>
        </w:rPr>
      </w:pPr>
      <w:r>
        <w:rPr>
          <w:rFonts w:ascii="仿宋_GB2312" w:eastAsia="仿宋_GB2312" w:hAnsi="宋体" w:hint="eastAsia"/>
          <w:kern w:val="0"/>
          <w:sz w:val="28"/>
          <w:szCs w:val="28"/>
        </w:rPr>
        <w:t>浏览器：Firefox、IE</w:t>
      </w:r>
      <w:r w:rsidR="0013416E">
        <w:rPr>
          <w:rFonts w:ascii="仿宋_GB2312" w:eastAsia="仿宋_GB2312" w:hAnsi="宋体" w:hint="eastAsia"/>
          <w:kern w:val="0"/>
          <w:sz w:val="28"/>
          <w:szCs w:val="28"/>
        </w:rPr>
        <w:t>9</w:t>
      </w:r>
      <w:r>
        <w:rPr>
          <w:rFonts w:ascii="仿宋_GB2312" w:eastAsia="仿宋_GB2312" w:hAnsi="宋体" w:hint="eastAsia"/>
          <w:kern w:val="0"/>
          <w:sz w:val="28"/>
          <w:szCs w:val="28"/>
        </w:rPr>
        <w:t>.0+</w:t>
      </w:r>
    </w:p>
    <w:p w:rsidR="00E476AD" w:rsidRPr="006038C3" w:rsidRDefault="0078160A" w:rsidP="006038C3">
      <w:pPr>
        <w:pStyle w:val="2"/>
        <w:rPr>
          <w:rFonts w:ascii="仿宋_GB2312" w:eastAsia="仿宋_GB2312"/>
          <w:kern w:val="0"/>
          <w:lang w:val="zh-CN"/>
        </w:rPr>
      </w:pPr>
      <w:bookmarkStart w:id="12" w:name="_Toc509908847"/>
      <w:r w:rsidRPr="006038C3">
        <w:rPr>
          <w:rFonts w:ascii="仿宋_GB2312" w:eastAsia="仿宋_GB2312" w:hint="eastAsia"/>
          <w:kern w:val="0"/>
          <w:lang w:val="zh-CN"/>
        </w:rPr>
        <w:t>3.3</w:t>
      </w:r>
      <w:bookmarkEnd w:id="8"/>
      <w:bookmarkEnd w:id="10"/>
      <w:r w:rsidRPr="006038C3">
        <w:rPr>
          <w:rFonts w:ascii="仿宋_GB2312" w:eastAsia="仿宋_GB2312" w:hint="eastAsia"/>
          <w:kern w:val="0"/>
          <w:lang w:val="zh-CN"/>
        </w:rPr>
        <w:t xml:space="preserve"> 应用架构图</w:t>
      </w:r>
      <w:bookmarkEnd w:id="12"/>
    </w:p>
    <w:p w:rsidR="0075088F" w:rsidRPr="0075088F" w:rsidRDefault="0075088F" w:rsidP="0075088F">
      <w:pPr>
        <w:pStyle w:val="3"/>
        <w:rPr>
          <w:rFonts w:ascii="仿宋_GB2312" w:eastAsia="仿宋_GB2312"/>
          <w:sz w:val="28"/>
          <w:szCs w:val="28"/>
          <w:lang w:val="zh-CN"/>
        </w:rPr>
      </w:pPr>
      <w:bookmarkStart w:id="13" w:name="_Toc509908848"/>
      <w:r w:rsidRPr="0075088F">
        <w:rPr>
          <w:rFonts w:ascii="仿宋_GB2312" w:eastAsia="仿宋_GB2312" w:hint="eastAsia"/>
          <w:sz w:val="28"/>
          <w:szCs w:val="28"/>
          <w:lang w:val="zh-CN"/>
        </w:rPr>
        <w:t>3.3.1云平台</w:t>
      </w:r>
      <w:bookmarkEnd w:id="13"/>
    </w:p>
    <w:p w:rsidR="00085B8F" w:rsidRDefault="002B145A" w:rsidP="00085B8F">
      <w:pPr>
        <w:rPr>
          <w:lang w:val="zh-CN"/>
        </w:rPr>
      </w:pPr>
      <w:r w:rsidRPr="002B145A">
        <w:rPr>
          <w:noProof/>
        </w:rPr>
        <w:drawing>
          <wp:inline distT="0" distB="0" distL="0" distR="0">
            <wp:extent cx="5486400" cy="3447415"/>
            <wp:effectExtent l="19050" t="0" r="0" b="0"/>
            <wp:docPr id="30" name="图片 2"/>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486400" cy="3447415"/>
                    </a:xfrm>
                    <a:prstGeom prst="rect">
                      <a:avLst/>
                    </a:prstGeom>
                  </pic:spPr>
                </pic:pic>
              </a:graphicData>
            </a:graphic>
          </wp:inline>
        </w:drawing>
      </w:r>
    </w:p>
    <w:p w:rsidR="00C16124" w:rsidRPr="00A5138D" w:rsidRDefault="00C16124" w:rsidP="00A5138D">
      <w:pPr>
        <w:adjustRightInd w:val="0"/>
        <w:snapToGrid w:val="0"/>
        <w:spacing w:line="360" w:lineRule="auto"/>
        <w:ind w:firstLineChars="200" w:firstLine="560"/>
        <w:jc w:val="center"/>
        <w:rPr>
          <w:rFonts w:ascii="仿宋_GB2312" w:eastAsia="仿宋_GB2312" w:hAnsi="宋体"/>
          <w:kern w:val="0"/>
          <w:sz w:val="28"/>
          <w:szCs w:val="28"/>
        </w:rPr>
      </w:pPr>
      <w:r w:rsidRPr="00A5138D">
        <w:rPr>
          <w:rFonts w:ascii="仿宋_GB2312" w:eastAsia="仿宋_GB2312" w:hAnsi="宋体" w:hint="eastAsia"/>
          <w:kern w:val="0"/>
          <w:sz w:val="28"/>
          <w:szCs w:val="28"/>
        </w:rPr>
        <w:t>云平台架构图</w:t>
      </w:r>
    </w:p>
    <w:p w:rsidR="00A5138D" w:rsidRPr="00A5138D" w:rsidRDefault="00A5138D" w:rsidP="00A5138D">
      <w:pPr>
        <w:adjustRightInd w:val="0"/>
        <w:snapToGrid w:val="0"/>
        <w:spacing w:line="360" w:lineRule="auto"/>
        <w:ind w:firstLineChars="200" w:firstLine="560"/>
        <w:rPr>
          <w:rFonts w:ascii="仿宋_GB2312" w:eastAsia="仿宋_GB2312" w:hAnsi="宋体"/>
          <w:kern w:val="0"/>
          <w:sz w:val="28"/>
          <w:szCs w:val="28"/>
        </w:rPr>
      </w:pPr>
      <w:r w:rsidRPr="00A5138D">
        <w:rPr>
          <w:rFonts w:ascii="仿宋_GB2312" w:eastAsia="仿宋_GB2312" w:hAnsi="宋体" w:hint="eastAsia"/>
          <w:kern w:val="0"/>
          <w:sz w:val="28"/>
          <w:szCs w:val="28"/>
        </w:rPr>
        <w:t>云基础架构在传统基础架构计算、存储、网络硬件层的基础上，增</w:t>
      </w:r>
      <w:r w:rsidRPr="00A5138D">
        <w:rPr>
          <w:rFonts w:ascii="仿宋_GB2312" w:eastAsia="仿宋_GB2312" w:hAnsi="宋体" w:hint="eastAsia"/>
          <w:kern w:val="0"/>
          <w:sz w:val="28"/>
          <w:szCs w:val="28"/>
        </w:rPr>
        <w:lastRenderedPageBreak/>
        <w:t>加了虚拟化层、云层：</w:t>
      </w:r>
    </w:p>
    <w:p w:rsidR="00A5138D" w:rsidRPr="00A5138D" w:rsidRDefault="00A5138D" w:rsidP="00A5138D">
      <w:pPr>
        <w:adjustRightInd w:val="0"/>
        <w:snapToGrid w:val="0"/>
        <w:spacing w:line="360" w:lineRule="auto"/>
        <w:ind w:firstLineChars="200" w:firstLine="560"/>
        <w:rPr>
          <w:rFonts w:ascii="仿宋_GB2312" w:eastAsia="仿宋_GB2312" w:hAnsi="宋体"/>
          <w:kern w:val="0"/>
          <w:sz w:val="28"/>
          <w:szCs w:val="28"/>
        </w:rPr>
      </w:pPr>
      <w:r w:rsidRPr="00A5138D">
        <w:rPr>
          <w:rFonts w:ascii="仿宋_GB2312" w:eastAsia="仿宋_GB2312" w:hAnsi="宋体" w:hint="eastAsia"/>
          <w:kern w:val="0"/>
          <w:sz w:val="28"/>
          <w:szCs w:val="28"/>
        </w:rPr>
        <w:t>虚拟化层：大多数云基础架构都广泛采用虚拟化技术，包括计算虚拟化、存储虚拟化、网络虚拟化等。通过虚拟化层，屏蔽了硬件层自身的差异和复杂度，向上呈现为标准化、可灵活扩展和收缩、弹性的虚拟化资源池</w:t>
      </w:r>
      <w:r w:rsidRPr="00A5138D">
        <w:rPr>
          <w:rFonts w:ascii="仿宋_GB2312" w:eastAsia="仿宋_GB2312" w:hAnsi="宋体"/>
          <w:kern w:val="0"/>
          <w:sz w:val="28"/>
          <w:szCs w:val="28"/>
        </w:rPr>
        <w:t>;</w:t>
      </w:r>
    </w:p>
    <w:p w:rsidR="00A5138D" w:rsidRDefault="00A5138D" w:rsidP="00A5138D">
      <w:pPr>
        <w:adjustRightInd w:val="0"/>
        <w:snapToGrid w:val="0"/>
        <w:spacing w:line="360" w:lineRule="auto"/>
        <w:ind w:firstLineChars="200" w:firstLine="560"/>
        <w:rPr>
          <w:rFonts w:ascii="仿宋_GB2312" w:eastAsia="仿宋_GB2312" w:hAnsi="宋体"/>
          <w:kern w:val="0"/>
          <w:sz w:val="28"/>
          <w:szCs w:val="28"/>
        </w:rPr>
      </w:pPr>
      <w:r w:rsidRPr="00A5138D">
        <w:rPr>
          <w:rFonts w:ascii="仿宋_GB2312" w:eastAsia="仿宋_GB2312" w:hAnsi="宋体" w:hint="eastAsia"/>
          <w:kern w:val="0"/>
          <w:sz w:val="28"/>
          <w:szCs w:val="28"/>
        </w:rPr>
        <w:t>云层：对资源池进行调配、组合，根据应用系统的需要自动生成、扩展所需的硬件资源，将更多的应用系统通过流程化、自动化部署和管理，提升</w:t>
      </w:r>
      <w:r w:rsidRPr="00A5138D">
        <w:rPr>
          <w:rFonts w:ascii="仿宋_GB2312" w:eastAsia="仿宋_GB2312" w:hAnsi="宋体"/>
          <w:kern w:val="0"/>
          <w:sz w:val="28"/>
          <w:szCs w:val="28"/>
        </w:rPr>
        <w:t>IT</w:t>
      </w:r>
      <w:r w:rsidRPr="00A5138D">
        <w:rPr>
          <w:rFonts w:ascii="仿宋_GB2312" w:eastAsia="仿宋_GB2312" w:hAnsi="宋体" w:hint="eastAsia"/>
          <w:kern w:val="0"/>
          <w:sz w:val="28"/>
          <w:szCs w:val="28"/>
        </w:rPr>
        <w:t>效率。相对于传统基础架构，云基础架构通过虚拟化整合与自动化，应用系统共享基础架构资源池，实现高利用率、高可用性、低成本、低能耗，并且通过云平台层的自动化管理，实现快速部署、易于扩展、智能管理，帮助用户构建</w:t>
      </w:r>
      <w:r w:rsidRPr="00A5138D">
        <w:rPr>
          <w:rFonts w:ascii="仿宋_GB2312" w:eastAsia="仿宋_GB2312" w:hAnsi="宋体"/>
          <w:kern w:val="0"/>
          <w:sz w:val="28"/>
          <w:szCs w:val="28"/>
        </w:rPr>
        <w:t>IaaS(</w:t>
      </w:r>
      <w:r w:rsidRPr="00A5138D">
        <w:rPr>
          <w:rFonts w:ascii="仿宋_GB2312" w:eastAsia="仿宋_GB2312" w:hAnsi="宋体" w:hint="eastAsia"/>
          <w:kern w:val="0"/>
          <w:sz w:val="28"/>
          <w:szCs w:val="28"/>
        </w:rPr>
        <w:t>基础架构即服务</w:t>
      </w:r>
      <w:r w:rsidRPr="00A5138D">
        <w:rPr>
          <w:rFonts w:ascii="仿宋_GB2312" w:eastAsia="仿宋_GB2312" w:hAnsi="宋体"/>
          <w:kern w:val="0"/>
          <w:sz w:val="28"/>
          <w:szCs w:val="28"/>
        </w:rPr>
        <w:t>)</w:t>
      </w:r>
      <w:r w:rsidRPr="00A5138D">
        <w:rPr>
          <w:rFonts w:ascii="仿宋_GB2312" w:eastAsia="仿宋_GB2312" w:hAnsi="宋体" w:hint="eastAsia"/>
          <w:kern w:val="0"/>
          <w:sz w:val="28"/>
          <w:szCs w:val="28"/>
        </w:rPr>
        <w:t>云业务模式。</w:t>
      </w:r>
    </w:p>
    <w:p w:rsidR="00A5138D" w:rsidRDefault="00A5138D" w:rsidP="00A5138D">
      <w:pPr>
        <w:adjustRightInd w:val="0"/>
        <w:snapToGrid w:val="0"/>
        <w:spacing w:line="360" w:lineRule="auto"/>
        <w:ind w:firstLineChars="200" w:firstLine="560"/>
        <w:rPr>
          <w:rFonts w:ascii="仿宋_GB2312" w:eastAsia="仿宋_GB2312" w:hAnsi="宋体"/>
          <w:kern w:val="0"/>
          <w:sz w:val="28"/>
          <w:szCs w:val="28"/>
        </w:rPr>
      </w:pPr>
    </w:p>
    <w:p w:rsidR="00A5138D" w:rsidRPr="0075088F" w:rsidRDefault="0075088F" w:rsidP="0075088F">
      <w:pPr>
        <w:pStyle w:val="3"/>
        <w:rPr>
          <w:szCs w:val="264"/>
        </w:rPr>
      </w:pPr>
      <w:bookmarkStart w:id="14" w:name="_Toc509908849"/>
      <w:r w:rsidRPr="0075088F">
        <w:rPr>
          <w:rFonts w:hint="eastAsia"/>
        </w:rPr>
        <w:t>3.3.2</w:t>
      </w:r>
      <w:r w:rsidRPr="0075088F">
        <w:rPr>
          <w:rFonts w:hint="eastAsia"/>
          <w:szCs w:val="28"/>
        </w:rPr>
        <w:t>大数据</w:t>
      </w:r>
      <w:bookmarkEnd w:id="14"/>
    </w:p>
    <w:p w:rsidR="00C16124" w:rsidRDefault="005A4135" w:rsidP="00A5138D">
      <w:pPr>
        <w:adjustRightInd w:val="0"/>
        <w:snapToGrid w:val="0"/>
        <w:spacing w:line="360" w:lineRule="auto"/>
        <w:ind w:firstLineChars="200" w:firstLine="560"/>
        <w:rPr>
          <w:rFonts w:ascii="仿宋_GB2312" w:eastAsia="仿宋_GB2312" w:hAnsi="宋体"/>
          <w:kern w:val="0"/>
          <w:sz w:val="28"/>
          <w:szCs w:val="28"/>
        </w:rPr>
      </w:pPr>
      <w:r>
        <w:rPr>
          <w:rFonts w:ascii="仿宋_GB2312" w:eastAsia="仿宋_GB2312" w:hAnsi="宋体" w:hint="eastAsia"/>
          <w:kern w:val="0"/>
          <w:sz w:val="28"/>
          <w:szCs w:val="28"/>
        </w:rPr>
        <w:t>项目采用了基于Hadoop的大数据技术搭建系统框架，</w:t>
      </w:r>
      <w:r w:rsidRPr="005A4135">
        <w:rPr>
          <w:rFonts w:ascii="仿宋_GB2312" w:eastAsia="仿宋_GB2312" w:hAnsi="宋体"/>
          <w:kern w:val="0"/>
          <w:sz w:val="28"/>
          <w:szCs w:val="28"/>
        </w:rPr>
        <w:t>Hadoop由HDFS、MapReduce、HBase、Hive和ZooKeeper等成员组成，其中最基础最重要元素为底层用于存储集群中所有存储节点文件的文件系统HDFS（Hadoop Distributed File System）来执行MapReduce程序的MapReduce引擎。</w:t>
      </w:r>
    </w:p>
    <w:p w:rsidR="00866DA5" w:rsidRPr="00866DA5" w:rsidRDefault="00866DA5" w:rsidP="00866DA5">
      <w:pPr>
        <w:adjustRightInd w:val="0"/>
        <w:snapToGrid w:val="0"/>
        <w:spacing w:line="360" w:lineRule="auto"/>
        <w:ind w:firstLineChars="200" w:firstLine="560"/>
        <w:rPr>
          <w:rFonts w:ascii="仿宋_GB2312" w:eastAsia="仿宋_GB2312" w:hAnsi="宋体"/>
          <w:kern w:val="0"/>
          <w:sz w:val="28"/>
          <w:szCs w:val="28"/>
        </w:rPr>
      </w:pPr>
      <w:r w:rsidRPr="00866DA5">
        <w:rPr>
          <w:rFonts w:ascii="仿宋_GB2312" w:eastAsia="仿宋_GB2312" w:hAnsi="宋体"/>
          <w:kern w:val="0"/>
          <w:sz w:val="28"/>
          <w:szCs w:val="28"/>
        </w:rPr>
        <w:t>（1）HDFS</w:t>
      </w:r>
      <w:r w:rsidRPr="00866DA5">
        <w:rPr>
          <w:rFonts w:ascii="仿宋_GB2312" w:eastAsia="仿宋_GB2312" w:hAnsi="宋体"/>
          <w:kern w:val="0"/>
          <w:sz w:val="28"/>
          <w:szCs w:val="28"/>
        </w:rPr>
        <w:t> </w:t>
      </w:r>
      <w:r w:rsidRPr="00866DA5">
        <w:rPr>
          <w:rFonts w:ascii="仿宋_GB2312" w:eastAsia="仿宋_GB2312" w:hAnsi="宋体"/>
          <w:kern w:val="0"/>
          <w:sz w:val="28"/>
          <w:szCs w:val="28"/>
        </w:rPr>
        <w:br/>
      </w:r>
      <w:r>
        <w:rPr>
          <w:rFonts w:ascii="仿宋_GB2312" w:eastAsia="仿宋_GB2312" w:hAnsi="宋体" w:hint="eastAsia"/>
          <w:kern w:val="0"/>
          <w:sz w:val="28"/>
          <w:szCs w:val="28"/>
        </w:rPr>
        <w:tab/>
      </w:r>
      <w:r w:rsidRPr="00866DA5">
        <w:rPr>
          <w:rFonts w:ascii="仿宋_GB2312" w:eastAsia="仿宋_GB2312" w:hAnsi="宋体"/>
          <w:kern w:val="0"/>
          <w:sz w:val="28"/>
          <w:szCs w:val="28"/>
        </w:rPr>
        <w:t>HDFS是一个高度容错性的分布式文件系统，可以被广泛的部署于廉价的PC上。它以流式访问模式访问应用程序的数据，这大大提高了整个系统的数据吞吐量，因而非常适合用于具有超大数据集的应用程序中。</w:t>
      </w:r>
      <w:r w:rsidRPr="00866DA5">
        <w:rPr>
          <w:rFonts w:ascii="仿宋_GB2312" w:eastAsia="仿宋_GB2312" w:hAnsi="宋体"/>
          <w:kern w:val="0"/>
          <w:sz w:val="28"/>
          <w:szCs w:val="28"/>
        </w:rPr>
        <w:t> </w:t>
      </w:r>
      <w:r w:rsidRPr="00866DA5">
        <w:rPr>
          <w:rFonts w:ascii="仿宋_GB2312" w:eastAsia="仿宋_GB2312" w:hAnsi="宋体"/>
          <w:kern w:val="0"/>
          <w:sz w:val="28"/>
          <w:szCs w:val="28"/>
        </w:rPr>
        <w:br/>
        <w:t>HDFS的架构如图所示。HDFS架构采用主从架构（master/slave）。一个典型的HDFS集群包含一个NameNode节点和多个DataNode节点。NameNode节点负责整个HDFS文件系统中的文件的元数据的保管和管理，</w:t>
      </w:r>
      <w:r w:rsidRPr="00866DA5">
        <w:rPr>
          <w:rFonts w:ascii="仿宋_GB2312" w:eastAsia="仿宋_GB2312" w:hAnsi="宋体"/>
          <w:kern w:val="0"/>
          <w:sz w:val="28"/>
          <w:szCs w:val="28"/>
        </w:rPr>
        <w:lastRenderedPageBreak/>
        <w:t>集群中通常只有一台机器上运行NameNode实例，DataNode节点保存文件中的数据，集群中的机器分别运行一个DataNode实例。在HDFS中，NameNode节点被称为名称节点，DataNode节点被称为数据节点。DataNode节点通过心跳机制与NameNode节点进行定时的通信。</w:t>
      </w:r>
      <w:r w:rsidRPr="00866DA5">
        <w:rPr>
          <w:rFonts w:ascii="仿宋_GB2312" w:eastAsia="仿宋_GB2312" w:hAnsi="宋体"/>
          <w:kern w:val="0"/>
          <w:sz w:val="28"/>
          <w:szCs w:val="28"/>
        </w:rPr>
        <w:t> </w:t>
      </w:r>
    </w:p>
    <w:p w:rsidR="00866DA5" w:rsidRPr="00866DA5" w:rsidRDefault="00866DA5" w:rsidP="00866DA5">
      <w:pPr>
        <w:adjustRightInd w:val="0"/>
        <w:snapToGrid w:val="0"/>
        <w:spacing w:line="360" w:lineRule="auto"/>
        <w:ind w:firstLineChars="200" w:firstLine="560"/>
        <w:rPr>
          <w:rFonts w:ascii="仿宋_GB2312" w:eastAsia="仿宋_GB2312" w:hAnsi="宋体"/>
          <w:kern w:val="0"/>
          <w:sz w:val="28"/>
          <w:szCs w:val="28"/>
        </w:rPr>
      </w:pPr>
      <w:r w:rsidRPr="00866DA5">
        <w:rPr>
          <w:rFonts w:ascii="仿宋_GB2312" w:eastAsia="仿宋_GB2312" w:hAnsi="宋体"/>
          <w:kern w:val="0"/>
          <w:sz w:val="28"/>
          <w:szCs w:val="28"/>
        </w:rPr>
        <w:t>（2）MapReduce</w:t>
      </w:r>
    </w:p>
    <w:p w:rsidR="00866DA5" w:rsidRPr="00866DA5" w:rsidRDefault="00866DA5" w:rsidP="00866DA5">
      <w:pPr>
        <w:adjustRightInd w:val="0"/>
        <w:snapToGrid w:val="0"/>
        <w:spacing w:line="360" w:lineRule="auto"/>
        <w:ind w:firstLineChars="200" w:firstLine="560"/>
        <w:rPr>
          <w:rFonts w:ascii="仿宋_GB2312" w:eastAsia="仿宋_GB2312" w:hAnsi="宋体"/>
          <w:kern w:val="0"/>
          <w:sz w:val="28"/>
          <w:szCs w:val="28"/>
        </w:rPr>
      </w:pPr>
      <w:r w:rsidRPr="00866DA5">
        <w:rPr>
          <w:rFonts w:ascii="仿宋_GB2312" w:eastAsia="仿宋_GB2312" w:hAnsi="宋体"/>
          <w:kern w:val="0"/>
          <w:sz w:val="28"/>
          <w:szCs w:val="28"/>
        </w:rPr>
        <w:t>MapReduce是一种编程模型，用于大规模数据集的并行运算。Map（映射）和Reduce（化简），采用分而治之思想，先把任务分发到集群多个节点上，并行计算，然后再把计算结果合并，从而得到最终计算结果。多节点计算，所涉及的任务调度、负载均衡、容错处理等，都由MapReduce框架完成，不需要编程人员关心这些内容。</w:t>
      </w:r>
      <w:r w:rsidRPr="00866DA5">
        <w:rPr>
          <w:rFonts w:ascii="仿宋_GB2312" w:eastAsia="仿宋_GB2312" w:hAnsi="宋体"/>
          <w:kern w:val="0"/>
          <w:sz w:val="28"/>
          <w:szCs w:val="28"/>
        </w:rPr>
        <w:t> </w:t>
      </w:r>
    </w:p>
    <w:p w:rsidR="00866DA5" w:rsidRPr="00866DA5" w:rsidRDefault="00866DA5" w:rsidP="002B145A">
      <w:pPr>
        <w:adjustRightInd w:val="0"/>
        <w:snapToGrid w:val="0"/>
        <w:spacing w:line="360" w:lineRule="auto"/>
        <w:ind w:firstLineChars="200" w:firstLine="560"/>
        <w:rPr>
          <w:rFonts w:ascii="仿宋_GB2312" w:eastAsia="仿宋_GB2312" w:hAnsi="宋体"/>
          <w:kern w:val="0"/>
          <w:sz w:val="28"/>
          <w:szCs w:val="28"/>
        </w:rPr>
      </w:pPr>
    </w:p>
    <w:p w:rsidR="0012156F" w:rsidRDefault="0012156F" w:rsidP="0012156F">
      <w:pPr>
        <w:rPr>
          <w:lang w:val="zh-CN"/>
        </w:rPr>
      </w:pPr>
      <w:r>
        <w:rPr>
          <w:noProof/>
        </w:rPr>
        <w:drawing>
          <wp:inline distT="0" distB="0" distL="0" distR="0">
            <wp:extent cx="5520055" cy="3819108"/>
            <wp:effectExtent l="1905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520055" cy="3819108"/>
                    </a:xfrm>
                    <a:prstGeom prst="rect">
                      <a:avLst/>
                    </a:prstGeom>
                    <a:noFill/>
                    <a:ln w="9525">
                      <a:noFill/>
                      <a:miter lim="800000"/>
                      <a:headEnd/>
                      <a:tailEnd/>
                    </a:ln>
                  </pic:spPr>
                </pic:pic>
              </a:graphicData>
            </a:graphic>
          </wp:inline>
        </w:drawing>
      </w:r>
    </w:p>
    <w:p w:rsidR="00E476AD" w:rsidRDefault="00E476AD">
      <w:pPr>
        <w:jc w:val="center"/>
        <w:rPr>
          <w:lang w:val="zh-CN"/>
        </w:rPr>
      </w:pPr>
    </w:p>
    <w:p w:rsidR="00284E64" w:rsidRPr="00192FE4" w:rsidRDefault="00AB2D2E" w:rsidP="00D721DF">
      <w:pPr>
        <w:adjustRightInd w:val="0"/>
        <w:snapToGrid w:val="0"/>
        <w:spacing w:line="360" w:lineRule="auto"/>
        <w:ind w:firstLineChars="200" w:firstLine="562"/>
        <w:rPr>
          <w:rFonts w:ascii="仿宋_GB2312" w:eastAsia="仿宋_GB2312" w:hAnsi="宋体"/>
          <w:kern w:val="0"/>
          <w:sz w:val="28"/>
          <w:szCs w:val="28"/>
        </w:rPr>
      </w:pPr>
      <w:r>
        <w:rPr>
          <w:rFonts w:ascii="仿宋_GB2312" w:eastAsia="仿宋_GB2312" w:hAnsi="宋体" w:hint="eastAsia"/>
          <w:b/>
          <w:kern w:val="0"/>
          <w:sz w:val="28"/>
          <w:szCs w:val="28"/>
        </w:rPr>
        <w:t>数据表现</w:t>
      </w:r>
      <w:r w:rsidR="00284E64" w:rsidRPr="00192FE4">
        <w:rPr>
          <w:rFonts w:ascii="仿宋_GB2312" w:eastAsia="仿宋_GB2312" w:hAnsi="宋体" w:hint="eastAsia"/>
          <w:b/>
          <w:kern w:val="0"/>
          <w:sz w:val="28"/>
          <w:szCs w:val="28"/>
        </w:rPr>
        <w:t>层：</w:t>
      </w:r>
      <w:r w:rsidR="00284E64" w:rsidRPr="00192FE4">
        <w:rPr>
          <w:rFonts w:ascii="仿宋_GB2312" w:eastAsia="仿宋_GB2312" w:hAnsi="宋体" w:hint="eastAsia"/>
          <w:kern w:val="0"/>
          <w:sz w:val="28"/>
          <w:szCs w:val="28"/>
        </w:rPr>
        <w:t>包括</w:t>
      </w:r>
      <w:r w:rsidR="004E667A">
        <w:rPr>
          <w:rFonts w:ascii="仿宋_GB2312" w:eastAsia="仿宋_GB2312" w:hAnsi="宋体" w:hint="eastAsia"/>
          <w:kern w:val="0"/>
          <w:sz w:val="28"/>
          <w:szCs w:val="28"/>
        </w:rPr>
        <w:t>图表展现、数据监控、报表推送、查询服务</w:t>
      </w:r>
      <w:r w:rsidR="00284E64" w:rsidRPr="00192FE4">
        <w:rPr>
          <w:rFonts w:ascii="仿宋_GB2312" w:eastAsia="仿宋_GB2312" w:hAnsi="宋体" w:hint="eastAsia"/>
          <w:kern w:val="0"/>
          <w:sz w:val="28"/>
          <w:szCs w:val="28"/>
        </w:rPr>
        <w:t>。</w:t>
      </w:r>
    </w:p>
    <w:p w:rsidR="00284E64" w:rsidRPr="00192FE4" w:rsidRDefault="00AB2D2E" w:rsidP="00D721DF">
      <w:pPr>
        <w:adjustRightInd w:val="0"/>
        <w:snapToGrid w:val="0"/>
        <w:spacing w:line="360" w:lineRule="auto"/>
        <w:ind w:firstLineChars="200" w:firstLine="562"/>
        <w:rPr>
          <w:rFonts w:ascii="仿宋_GB2312" w:eastAsia="仿宋_GB2312" w:hAnsi="宋体"/>
          <w:kern w:val="0"/>
          <w:sz w:val="28"/>
          <w:szCs w:val="28"/>
        </w:rPr>
      </w:pPr>
      <w:r>
        <w:rPr>
          <w:rFonts w:ascii="仿宋_GB2312" w:eastAsia="仿宋_GB2312" w:hAnsi="宋体" w:hint="eastAsia"/>
          <w:b/>
          <w:kern w:val="0"/>
          <w:sz w:val="28"/>
          <w:szCs w:val="28"/>
        </w:rPr>
        <w:t>数据分析</w:t>
      </w:r>
      <w:r w:rsidR="00284E64" w:rsidRPr="00192FE4">
        <w:rPr>
          <w:rFonts w:ascii="仿宋_GB2312" w:eastAsia="仿宋_GB2312" w:hAnsi="宋体" w:hint="eastAsia"/>
          <w:b/>
          <w:kern w:val="0"/>
          <w:sz w:val="28"/>
          <w:szCs w:val="28"/>
        </w:rPr>
        <w:t>层：</w:t>
      </w:r>
      <w:r w:rsidR="00F90502" w:rsidRPr="00F90502">
        <w:rPr>
          <w:rFonts w:ascii="仿宋_GB2312" w:eastAsia="仿宋_GB2312" w:hAnsi="宋体"/>
          <w:kern w:val="0"/>
          <w:sz w:val="28"/>
          <w:szCs w:val="28"/>
        </w:rPr>
        <w:t>分析层读取数据改动和存储层整理 (digest) 的数据。</w:t>
      </w:r>
      <w:r w:rsidR="005A1082">
        <w:rPr>
          <w:rFonts w:ascii="仿宋_GB2312" w:eastAsia="仿宋_GB2312" w:hAnsi="宋体" w:hint="eastAsia"/>
          <w:kern w:val="0"/>
          <w:sz w:val="28"/>
          <w:szCs w:val="28"/>
        </w:rPr>
        <w:lastRenderedPageBreak/>
        <w:t>项目组前期对农机、畜牧相关系统进行梳理，整理出元数据记录在元数据管理系统中进行管理。</w:t>
      </w:r>
    </w:p>
    <w:p w:rsidR="00284E64" w:rsidRPr="00192FE4" w:rsidRDefault="00AB2D2E" w:rsidP="00D721DF">
      <w:pPr>
        <w:adjustRightInd w:val="0"/>
        <w:snapToGrid w:val="0"/>
        <w:spacing w:line="360" w:lineRule="auto"/>
        <w:ind w:firstLineChars="200" w:firstLine="562"/>
        <w:rPr>
          <w:rFonts w:ascii="仿宋_GB2312" w:eastAsia="仿宋_GB2312" w:hAnsi="宋体"/>
          <w:kern w:val="0"/>
          <w:sz w:val="28"/>
          <w:szCs w:val="28"/>
        </w:rPr>
      </w:pPr>
      <w:r>
        <w:rPr>
          <w:rFonts w:ascii="仿宋_GB2312" w:eastAsia="仿宋_GB2312" w:hAnsi="宋体" w:hint="eastAsia"/>
          <w:b/>
          <w:kern w:val="0"/>
          <w:sz w:val="28"/>
          <w:szCs w:val="28"/>
        </w:rPr>
        <w:t>存储计算</w:t>
      </w:r>
      <w:r w:rsidR="00284E64" w:rsidRPr="00192FE4">
        <w:rPr>
          <w:rFonts w:ascii="仿宋_GB2312" w:eastAsia="仿宋_GB2312" w:hAnsi="宋体" w:hint="eastAsia"/>
          <w:b/>
          <w:kern w:val="0"/>
          <w:sz w:val="28"/>
          <w:szCs w:val="28"/>
        </w:rPr>
        <w:t>层：</w:t>
      </w:r>
      <w:r w:rsidR="00F326CA" w:rsidRPr="00F326CA">
        <w:rPr>
          <w:rFonts w:ascii="仿宋_GB2312" w:eastAsia="仿宋_GB2312" w:hAnsi="宋体"/>
          <w:kern w:val="0"/>
          <w:sz w:val="28"/>
          <w:szCs w:val="28"/>
        </w:rPr>
        <w:t>负责从数据源获取数据，并在必要时，将它转换为适合数据分析方式的格式。</w:t>
      </w:r>
      <w:r w:rsidR="00484393" w:rsidRPr="00484393">
        <w:rPr>
          <w:rFonts w:ascii="仿宋_GB2312" w:eastAsia="仿宋_GB2312" w:hAnsi="宋体" w:hint="eastAsia"/>
          <w:kern w:val="0"/>
          <w:sz w:val="28"/>
          <w:szCs w:val="28"/>
        </w:rPr>
        <w:t>在</w:t>
      </w:r>
      <w:r w:rsidR="00484393" w:rsidRPr="00484393">
        <w:rPr>
          <w:rFonts w:ascii="仿宋_GB2312" w:eastAsia="仿宋_GB2312" w:hAnsi="宋体"/>
          <w:kern w:val="0"/>
          <w:sz w:val="28"/>
          <w:szCs w:val="28"/>
        </w:rPr>
        <w:t>数据源的基础上，通过ETL进行数据</w:t>
      </w:r>
      <w:r w:rsidR="00484393">
        <w:rPr>
          <w:rFonts w:ascii="仿宋_GB2312" w:eastAsia="仿宋_GB2312" w:hAnsi="宋体" w:hint="eastAsia"/>
          <w:kern w:val="0"/>
          <w:sz w:val="28"/>
          <w:szCs w:val="28"/>
        </w:rPr>
        <w:t>抽取、数据转换、数据清洗</w:t>
      </w:r>
      <w:r w:rsidR="00484393" w:rsidRPr="00484393">
        <w:rPr>
          <w:rFonts w:ascii="仿宋_GB2312" w:eastAsia="仿宋_GB2312" w:hAnsi="宋体"/>
          <w:kern w:val="0"/>
          <w:sz w:val="28"/>
          <w:szCs w:val="28"/>
        </w:rPr>
        <w:t>，</w:t>
      </w:r>
      <w:r w:rsidR="00484393">
        <w:rPr>
          <w:rFonts w:ascii="仿宋_GB2312" w:eastAsia="仿宋_GB2312" w:hAnsi="宋体" w:hint="eastAsia"/>
          <w:kern w:val="0"/>
          <w:sz w:val="28"/>
          <w:szCs w:val="28"/>
        </w:rPr>
        <w:t>经过分布式文件系统和实时计算、并行计算、海量存储</w:t>
      </w:r>
      <w:r w:rsidR="00484393" w:rsidRPr="00484393">
        <w:rPr>
          <w:rFonts w:ascii="仿宋_GB2312" w:eastAsia="仿宋_GB2312" w:hAnsi="宋体"/>
          <w:kern w:val="0"/>
          <w:sz w:val="28"/>
          <w:szCs w:val="28"/>
        </w:rPr>
        <w:t>形成供上层计算或业务使用的数据仓库及数据集。</w:t>
      </w:r>
    </w:p>
    <w:p w:rsidR="00E476AD" w:rsidRDefault="00AB2D2E" w:rsidP="00D721DF">
      <w:pPr>
        <w:adjustRightInd w:val="0"/>
        <w:snapToGrid w:val="0"/>
        <w:spacing w:line="360" w:lineRule="auto"/>
        <w:ind w:firstLineChars="200" w:firstLine="562"/>
        <w:rPr>
          <w:rFonts w:ascii="仿宋_GB2312" w:eastAsia="仿宋_GB2312" w:hAnsi="宋体"/>
          <w:kern w:val="0"/>
          <w:sz w:val="28"/>
          <w:szCs w:val="28"/>
        </w:rPr>
      </w:pPr>
      <w:r>
        <w:rPr>
          <w:rFonts w:ascii="仿宋_GB2312" w:eastAsia="仿宋_GB2312" w:hAnsi="宋体" w:hint="eastAsia"/>
          <w:b/>
          <w:kern w:val="0"/>
          <w:sz w:val="28"/>
          <w:szCs w:val="28"/>
        </w:rPr>
        <w:t>数据来源</w:t>
      </w:r>
      <w:r w:rsidR="00284E64" w:rsidRPr="00192FE4">
        <w:rPr>
          <w:rFonts w:ascii="仿宋_GB2312" w:eastAsia="仿宋_GB2312" w:hAnsi="宋体" w:hint="eastAsia"/>
          <w:b/>
          <w:kern w:val="0"/>
          <w:sz w:val="28"/>
          <w:szCs w:val="28"/>
        </w:rPr>
        <w:t>层：</w:t>
      </w:r>
      <w:r w:rsidR="00F326CA" w:rsidRPr="00F326CA">
        <w:rPr>
          <w:rFonts w:ascii="仿宋_GB2312" w:eastAsia="仿宋_GB2312" w:hAnsi="宋体"/>
          <w:kern w:val="0"/>
          <w:sz w:val="28"/>
          <w:szCs w:val="28"/>
        </w:rPr>
        <w:t>考虑来自所有渠道的，所有可用于分析的数据</w:t>
      </w:r>
      <w:r w:rsidR="00F326CA">
        <w:rPr>
          <w:rFonts w:ascii="仿宋_GB2312" w:eastAsia="仿宋_GB2312" w:hAnsi="宋体" w:hint="eastAsia"/>
          <w:kern w:val="0"/>
          <w:sz w:val="28"/>
          <w:szCs w:val="28"/>
        </w:rPr>
        <w:t>，</w:t>
      </w:r>
      <w:r w:rsidR="00F326CA" w:rsidRPr="00F326CA">
        <w:rPr>
          <w:rFonts w:ascii="仿宋_GB2312" w:eastAsia="仿宋_GB2312" w:hAnsi="宋体"/>
          <w:kern w:val="0"/>
          <w:sz w:val="28"/>
          <w:szCs w:val="28"/>
        </w:rPr>
        <w:t>数据的格式和起源各不相同</w:t>
      </w:r>
      <w:r w:rsidR="00284E64" w:rsidRPr="00192FE4">
        <w:rPr>
          <w:rFonts w:ascii="仿宋_GB2312" w:eastAsia="仿宋_GB2312" w:hAnsi="宋体" w:hint="eastAsia"/>
          <w:kern w:val="0"/>
          <w:sz w:val="28"/>
          <w:szCs w:val="28"/>
        </w:rPr>
        <w:t>。</w:t>
      </w:r>
      <w:r w:rsidR="00F326CA">
        <w:rPr>
          <w:rFonts w:ascii="仿宋_GB2312" w:eastAsia="仿宋_GB2312" w:hAnsi="宋体" w:hint="eastAsia"/>
          <w:kern w:val="0"/>
          <w:sz w:val="28"/>
          <w:szCs w:val="28"/>
        </w:rPr>
        <w:t>数据来源包括不局限于结构化数据、非结构化数据、实时数据。</w:t>
      </w:r>
    </w:p>
    <w:p w:rsidR="00C16124" w:rsidRDefault="00C16124" w:rsidP="00C16124">
      <w:pPr>
        <w:adjustRightInd w:val="0"/>
        <w:snapToGrid w:val="0"/>
        <w:spacing w:line="360" w:lineRule="auto"/>
        <w:ind w:firstLineChars="200" w:firstLine="560"/>
        <w:rPr>
          <w:rFonts w:ascii="仿宋_GB2312" w:eastAsia="仿宋_GB2312" w:hAnsi="宋体"/>
          <w:kern w:val="0"/>
          <w:sz w:val="28"/>
          <w:szCs w:val="28"/>
        </w:rPr>
      </w:pPr>
    </w:p>
    <w:p w:rsidR="00E476AD" w:rsidRDefault="0078160A" w:rsidP="006038C3">
      <w:pPr>
        <w:pStyle w:val="2"/>
        <w:rPr>
          <w:rFonts w:ascii="仿宋_GB2312" w:eastAsia="仿宋_GB2312"/>
          <w:kern w:val="0"/>
          <w:lang w:val="zh-CN"/>
        </w:rPr>
      </w:pPr>
      <w:bookmarkStart w:id="15" w:name="_Toc509908850"/>
      <w:r w:rsidRPr="006038C3">
        <w:rPr>
          <w:rFonts w:ascii="仿宋_GB2312" w:eastAsia="仿宋_GB2312" w:hint="eastAsia"/>
          <w:kern w:val="0"/>
          <w:lang w:val="zh-CN"/>
        </w:rPr>
        <w:t>3.4 网络拓扑图</w:t>
      </w:r>
      <w:bookmarkEnd w:id="15"/>
    </w:p>
    <w:p w:rsidR="002B145A" w:rsidRPr="002B145A" w:rsidRDefault="002B145A" w:rsidP="002B145A">
      <w:pPr>
        <w:rPr>
          <w:lang w:val="zh-CN"/>
        </w:rPr>
      </w:pPr>
      <w:r w:rsidRPr="002B145A">
        <w:rPr>
          <w:noProof/>
        </w:rPr>
        <w:drawing>
          <wp:inline distT="0" distB="0" distL="0" distR="0">
            <wp:extent cx="5486400" cy="3395345"/>
            <wp:effectExtent l="19050" t="0" r="0" b="0"/>
            <wp:docPr id="14" name="图片 1">
              <a:extLst xmlns:a="http://schemas.openxmlformats.org/drawingml/2006/main">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22989648-BAC4-4C71-BB52-F795F8174B70}"/>
                </a:ext>
              </a:extLst>
            </wp:docPr>
            <wp:cNvGraphicFramePr/>
            <a:graphic xmlns:a="http://schemas.openxmlformats.org/drawingml/2006/main">
              <a:graphicData uri="http://schemas.openxmlformats.org/drawingml/2006/picture">
                <pic:pic xmlns:pic="http://schemas.openxmlformats.org/drawingml/2006/picture">
                  <pic:nvPicPr>
                    <pic:cNvPr id="4" name="图片框 1026">
                      <a:extLst>
                        <a:ext uri="{FF2B5EF4-FFF2-40B4-BE49-F238E27FC236}">
                          <a16:creationId xmlns:ve="http://schemas.openxmlformats.org/markup-compatibility/2006"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22989648-BAC4-4C71-BB52-F795F8174B70}"/>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39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B145A" w:rsidRPr="002B145A" w:rsidRDefault="002B145A" w:rsidP="002B145A">
      <w:pPr>
        <w:rPr>
          <w:lang w:val="zh-CN"/>
        </w:rPr>
      </w:pPr>
    </w:p>
    <w:p w:rsidR="00E476AD" w:rsidRDefault="0078160A">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硬件系统：充分利用现有设施，合理配置资源：系统内部网络（包括连接乡镇）连接可利用政务外网，以及项目承担单位已有的服务器等。</w:t>
      </w:r>
    </w:p>
    <w:p w:rsidR="00E476AD" w:rsidRDefault="0078160A">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lastRenderedPageBreak/>
        <w:t>网络：采用三层架构的组网方式，传输方式采用有线，主干采用10 兆接入，桌面采用 100 兆接入。</w:t>
      </w:r>
    </w:p>
    <w:p w:rsidR="00D16079" w:rsidRPr="006038C3" w:rsidRDefault="00D16079" w:rsidP="006038C3">
      <w:pPr>
        <w:pStyle w:val="2"/>
        <w:rPr>
          <w:rFonts w:ascii="仿宋_GB2312" w:eastAsia="仿宋_GB2312"/>
          <w:kern w:val="0"/>
          <w:lang w:val="zh-CN"/>
        </w:rPr>
      </w:pPr>
      <w:bookmarkStart w:id="16" w:name="_Toc509908851"/>
      <w:r w:rsidRPr="006038C3">
        <w:rPr>
          <w:rFonts w:ascii="仿宋_GB2312" w:eastAsia="仿宋_GB2312" w:hint="eastAsia"/>
          <w:kern w:val="0"/>
          <w:lang w:val="zh-CN"/>
        </w:rPr>
        <w:t>3.5参考模型</w:t>
      </w:r>
      <w:bookmarkEnd w:id="16"/>
    </w:p>
    <w:p w:rsidR="0023338A" w:rsidRPr="0023338A" w:rsidRDefault="0023338A" w:rsidP="0023338A">
      <w:pPr>
        <w:spacing w:line="360" w:lineRule="auto"/>
        <w:ind w:firstLineChars="201" w:firstLine="563"/>
        <w:rPr>
          <w:rFonts w:ascii="仿宋_GB2312" w:eastAsia="仿宋_GB2312" w:hAnsi="宋体"/>
          <w:kern w:val="0"/>
          <w:sz w:val="28"/>
          <w:szCs w:val="28"/>
        </w:rPr>
      </w:pPr>
      <w:r w:rsidRPr="0023338A">
        <w:rPr>
          <w:rFonts w:ascii="仿宋_GB2312" w:eastAsia="仿宋_GB2312" w:hAnsi="宋体" w:hint="eastAsia"/>
          <w:kern w:val="0"/>
          <w:sz w:val="28"/>
          <w:szCs w:val="28"/>
        </w:rPr>
        <w:t>参考模型(Reference Model) 通常用于对某个具体领域内一类系统或者一定的组织的体系结构、共性特征、以及描述术语等的抽象[维基百科]； 常作为标准化术语。</w:t>
      </w:r>
    </w:p>
    <w:p w:rsidR="0023338A" w:rsidRDefault="0023338A" w:rsidP="0023338A">
      <w:pPr>
        <w:spacing w:line="360" w:lineRule="auto"/>
        <w:ind w:firstLineChars="201" w:firstLine="563"/>
        <w:rPr>
          <w:rFonts w:ascii="仿宋_GB2312" w:eastAsia="仿宋_GB2312" w:hAnsi="宋体"/>
          <w:kern w:val="0"/>
          <w:sz w:val="28"/>
          <w:szCs w:val="28"/>
        </w:rPr>
      </w:pPr>
      <w:r w:rsidRPr="0023338A">
        <w:rPr>
          <w:rFonts w:ascii="仿宋_GB2312" w:eastAsia="仿宋_GB2312" w:hAnsi="宋体" w:hint="eastAsia"/>
          <w:kern w:val="0"/>
          <w:sz w:val="28"/>
          <w:szCs w:val="28"/>
        </w:rPr>
        <w:t>参考模型总是在一个领域全面兴起并吸引工业注意力的时候提出， 并由此对后来的基础软件开发， 工业标准制定和产品集成模型等起到指导作用。 目前大数据发展进入全面加速的时代， 一个适合农业的大数据基础设施的参考模型对管理纷繁复杂的数据，建立云平台的软件标准， 数据格式， 服务架构和未来对第三方软件的接口都有重要的意义。</w:t>
      </w:r>
    </w:p>
    <w:p w:rsidR="000B6B9D" w:rsidRDefault="0023338A" w:rsidP="0023338A">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本项目参考模型参考了欧洲环境大数据基础设施参考模型。</w:t>
      </w:r>
      <w:r w:rsidRPr="0023338A">
        <w:rPr>
          <w:rFonts w:ascii="仿宋_GB2312" w:eastAsia="仿宋_GB2312" w:hAnsi="宋体" w:hint="eastAsia"/>
          <w:kern w:val="0"/>
          <w:sz w:val="28"/>
          <w:szCs w:val="28"/>
        </w:rPr>
        <w:t>欧洲环境大数据基础设施参考模型</w:t>
      </w:r>
      <w:r w:rsidRPr="0023338A">
        <w:rPr>
          <w:rFonts w:ascii="仿宋_GB2312" w:eastAsia="仿宋_GB2312" w:hAnsi="宋体"/>
          <w:kern w:val="0"/>
          <w:sz w:val="28"/>
          <w:szCs w:val="28"/>
        </w:rPr>
        <w:t>(ENVRI RM)</w:t>
      </w:r>
      <w:r w:rsidRPr="0023338A">
        <w:rPr>
          <w:rFonts w:ascii="仿宋_GB2312" w:eastAsia="仿宋_GB2312" w:hAnsi="宋体" w:hint="eastAsia"/>
          <w:kern w:val="0"/>
          <w:sz w:val="28"/>
          <w:szCs w:val="28"/>
        </w:rPr>
        <w:t>是欧盟FP7 ENVRI项目和H2020ENVRIPLUS两个项目的研究成果。 该参考模型研制的核心目的是为了提升欧洲不同大数据研究基础设施建设的效率和互通。参与该项目的7个基础设施是环境和地球科学中不同的4个不同子领域：大气、海洋、生态和地质。</w:t>
      </w:r>
    </w:p>
    <w:p w:rsidR="00F134C3" w:rsidRDefault="000B6B9D" w:rsidP="0023338A">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项目中的农机、畜牧参考模型是对农机、畜牧的元数据进行管理、分析后参考欧洲环境大数据基础设施参考模型建立的，</w:t>
      </w:r>
      <w:r w:rsidR="00A05B18">
        <w:rPr>
          <w:rFonts w:ascii="仿宋_GB2312" w:eastAsia="仿宋_GB2312" w:hAnsi="宋体" w:hint="eastAsia"/>
          <w:kern w:val="0"/>
          <w:sz w:val="28"/>
          <w:szCs w:val="28"/>
        </w:rPr>
        <w:t>需要不断的根据业务需求的变化完善、调整模型，不断提升模型与实际业务需求的匹配度，充分发挥模型对业务提供指导的能力，这样才能真正让模型起到实</w:t>
      </w:r>
      <w:r w:rsidR="00A05B18">
        <w:rPr>
          <w:rFonts w:ascii="仿宋_GB2312" w:eastAsia="仿宋_GB2312" w:hAnsi="宋体" w:hint="eastAsia"/>
          <w:kern w:val="0"/>
          <w:sz w:val="28"/>
          <w:szCs w:val="28"/>
        </w:rPr>
        <w:lastRenderedPageBreak/>
        <w:t>际作用，挖掘出参考模型的最大价值。</w:t>
      </w:r>
      <w:bookmarkStart w:id="17" w:name="_Toc320279502"/>
      <w:bookmarkStart w:id="18" w:name="_Toc338258132"/>
      <w:bookmarkStart w:id="19" w:name="_Toc509908852"/>
    </w:p>
    <w:p w:rsidR="009E0FE6" w:rsidRPr="00F134C3" w:rsidRDefault="006038C3" w:rsidP="006038C3">
      <w:pPr>
        <w:pStyle w:val="1"/>
        <w:rPr>
          <w:rFonts w:ascii="仿宋_GB2312" w:eastAsia="仿宋_GB2312"/>
          <w:sz w:val="36"/>
          <w:szCs w:val="36"/>
        </w:rPr>
      </w:pPr>
      <w:bookmarkStart w:id="20" w:name="_Toc509908853"/>
      <w:bookmarkEnd w:id="17"/>
      <w:bookmarkEnd w:id="18"/>
      <w:bookmarkEnd w:id="19"/>
      <w:r>
        <w:rPr>
          <w:rFonts w:ascii="仿宋_GB2312" w:eastAsia="仿宋_GB2312" w:hint="eastAsia"/>
        </w:rPr>
        <w:t>4、</w:t>
      </w:r>
      <w:bookmarkEnd w:id="20"/>
      <w:r w:rsidR="00F134C3" w:rsidRPr="00F134C3">
        <w:rPr>
          <w:rFonts w:ascii="仿宋_GB2312" w:eastAsia="仿宋_GB2312" w:hint="eastAsia"/>
          <w:b w:val="0"/>
          <w:bCs w:val="0"/>
          <w:sz w:val="36"/>
          <w:szCs w:val="36"/>
        </w:rPr>
        <w:t>系统功能</w:t>
      </w:r>
    </w:p>
    <w:p w:rsidR="00195DF0" w:rsidRPr="006038C3" w:rsidRDefault="00195DF0" w:rsidP="006038C3">
      <w:pPr>
        <w:pStyle w:val="2"/>
        <w:numPr>
          <w:ilvl w:val="0"/>
          <w:numId w:val="9"/>
        </w:numPr>
        <w:rPr>
          <w:rFonts w:ascii="仿宋_GB2312" w:eastAsia="仿宋_GB2312"/>
          <w:kern w:val="0"/>
          <w:lang w:val="zh-CN"/>
        </w:rPr>
      </w:pPr>
      <w:r w:rsidRPr="006038C3">
        <w:rPr>
          <w:rFonts w:ascii="仿宋_GB2312" w:eastAsia="仿宋_GB2312" w:hint="eastAsia"/>
          <w:kern w:val="0"/>
          <w:lang w:val="zh-CN"/>
        </w:rPr>
        <w:t>农机参考模型</w:t>
      </w:r>
    </w:p>
    <w:p w:rsidR="00195DF0" w:rsidRDefault="00195DF0" w:rsidP="00195DF0">
      <w:pPr>
        <w:spacing w:line="360" w:lineRule="auto"/>
      </w:pPr>
      <w:r>
        <w:rPr>
          <w:rFonts w:hint="eastAsia"/>
        </w:rPr>
        <w:t>打开浏览器输入网址：</w:t>
      </w:r>
      <w:r>
        <w:rPr>
          <w:rFonts w:hint="eastAsia"/>
        </w:rPr>
        <w:t xml:space="preserve">  http://192.168.9.139:8080/njgj/DailytrailController/toList  </w:t>
      </w:r>
    </w:p>
    <w:p w:rsidR="00195DF0" w:rsidRDefault="00195DF0" w:rsidP="00195DF0">
      <w:pPr>
        <w:spacing w:line="360" w:lineRule="auto"/>
      </w:pPr>
      <w:r>
        <w:rPr>
          <w:rFonts w:hint="eastAsia"/>
          <w:noProof/>
        </w:rPr>
        <w:drawing>
          <wp:inline distT="0" distB="0" distL="0" distR="0">
            <wp:extent cx="5276850" cy="2009775"/>
            <wp:effectExtent l="19050" t="0" r="0" b="0"/>
            <wp:docPr id="15" name="图片 719" descr="图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9" descr="图像 1"/>
                    <pic:cNvPicPr>
                      <a:picLocks noChangeAspect="1" noChangeArrowheads="1"/>
                    </pic:cNvPicPr>
                  </pic:nvPicPr>
                  <pic:blipFill>
                    <a:blip r:embed="rId12"/>
                    <a:srcRect/>
                    <a:stretch>
                      <a:fillRect/>
                    </a:stretch>
                  </pic:blipFill>
                  <pic:spPr bwMode="auto">
                    <a:xfrm>
                      <a:off x="0" y="0"/>
                      <a:ext cx="5276850" cy="2009775"/>
                    </a:xfrm>
                    <a:prstGeom prst="rect">
                      <a:avLst/>
                    </a:prstGeom>
                    <a:noFill/>
                    <a:ln w="9525" cmpd="sng">
                      <a:noFill/>
                      <a:miter lim="800000"/>
                      <a:headEnd/>
                      <a:tailEnd/>
                    </a:ln>
                  </pic:spPr>
                </pic:pic>
              </a:graphicData>
            </a:graphic>
          </wp:inline>
        </w:drawing>
      </w:r>
      <w:r>
        <w:rPr>
          <w:rFonts w:hint="eastAsia"/>
        </w:rPr>
        <w:t xml:space="preserve">                                           </w:t>
      </w:r>
    </w:p>
    <w:p w:rsidR="00195DF0" w:rsidRDefault="00195DF0" w:rsidP="00195DF0">
      <w:pPr>
        <w:spacing w:line="360" w:lineRule="auto"/>
        <w:jc w:val="center"/>
      </w:pPr>
      <w:r>
        <w:rPr>
          <w:rFonts w:hint="eastAsia"/>
        </w:rPr>
        <w:t>图</w:t>
      </w:r>
      <w:r>
        <w:rPr>
          <w:rFonts w:hint="eastAsia"/>
        </w:rPr>
        <w:t>1</w:t>
      </w:r>
    </w:p>
    <w:p w:rsidR="00195DF0" w:rsidRDefault="00195DF0" w:rsidP="00195DF0">
      <w:pPr>
        <w:spacing w:line="360" w:lineRule="auto"/>
      </w:pPr>
      <w:r>
        <w:rPr>
          <w:rFonts w:hint="eastAsia"/>
        </w:rPr>
        <w:t>展示如图</w:t>
      </w:r>
      <w:r>
        <w:rPr>
          <w:rFonts w:hint="eastAsia"/>
        </w:rPr>
        <w:t>1</w:t>
      </w:r>
      <w:r>
        <w:rPr>
          <w:rFonts w:hint="eastAsia"/>
        </w:rPr>
        <w:t>所示页面。</w:t>
      </w:r>
    </w:p>
    <w:p w:rsidR="00195DF0" w:rsidRDefault="00195DF0" w:rsidP="00195DF0">
      <w:pPr>
        <w:spacing w:line="360" w:lineRule="auto"/>
      </w:pPr>
      <w:r>
        <w:rPr>
          <w:rFonts w:hint="eastAsia"/>
        </w:rPr>
        <w:t>输入日期以及编号查询对应信息：</w:t>
      </w:r>
    </w:p>
    <w:p w:rsidR="00195DF0" w:rsidRDefault="00195DF0" w:rsidP="00195DF0">
      <w:pPr>
        <w:spacing w:line="360" w:lineRule="auto"/>
      </w:pPr>
      <w:r>
        <w:rPr>
          <w:rFonts w:hint="eastAsia"/>
          <w:noProof/>
        </w:rPr>
        <w:drawing>
          <wp:inline distT="0" distB="0" distL="0" distR="0">
            <wp:extent cx="5267325" cy="2457450"/>
            <wp:effectExtent l="19050" t="0" r="9525" b="0"/>
            <wp:docPr id="16" name="图片 720" descr="图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0" descr="图像 2"/>
                    <pic:cNvPicPr>
                      <a:picLocks noChangeAspect="1" noChangeArrowheads="1"/>
                    </pic:cNvPicPr>
                  </pic:nvPicPr>
                  <pic:blipFill>
                    <a:blip r:embed="rId13"/>
                    <a:srcRect/>
                    <a:stretch>
                      <a:fillRect/>
                    </a:stretch>
                  </pic:blipFill>
                  <pic:spPr bwMode="auto">
                    <a:xfrm>
                      <a:off x="0" y="0"/>
                      <a:ext cx="5267325" cy="2457450"/>
                    </a:xfrm>
                    <a:prstGeom prst="rect">
                      <a:avLst/>
                    </a:prstGeom>
                    <a:noFill/>
                    <a:ln w="9525" cmpd="sng">
                      <a:noFill/>
                      <a:miter lim="800000"/>
                      <a:headEnd/>
                      <a:tailEnd/>
                    </a:ln>
                  </pic:spPr>
                </pic:pic>
              </a:graphicData>
            </a:graphic>
          </wp:inline>
        </w:drawing>
      </w:r>
    </w:p>
    <w:p w:rsidR="00195DF0" w:rsidRDefault="00195DF0" w:rsidP="00195DF0">
      <w:pPr>
        <w:jc w:val="center"/>
      </w:pPr>
      <w:r>
        <w:rPr>
          <w:rFonts w:hint="eastAsia"/>
        </w:rPr>
        <w:t>图</w:t>
      </w:r>
      <w:r>
        <w:rPr>
          <w:rFonts w:hint="eastAsia"/>
        </w:rPr>
        <w:t>2</w:t>
      </w:r>
    </w:p>
    <w:p w:rsidR="00195DF0" w:rsidRDefault="00195DF0" w:rsidP="00195DF0"/>
    <w:p w:rsidR="00195DF0" w:rsidRDefault="00195DF0" w:rsidP="00195DF0">
      <w:r>
        <w:rPr>
          <w:rFonts w:hint="eastAsia"/>
        </w:rPr>
        <w:t>点击监理信息按钮查看对应机车与机手监理信息结果如图</w:t>
      </w:r>
      <w:r>
        <w:rPr>
          <w:rFonts w:hint="eastAsia"/>
        </w:rPr>
        <w:t>3</w:t>
      </w:r>
      <w:r>
        <w:rPr>
          <w:rFonts w:hint="eastAsia"/>
        </w:rPr>
        <w:t>所示：</w:t>
      </w:r>
    </w:p>
    <w:p w:rsidR="00195DF0" w:rsidRDefault="00195DF0" w:rsidP="00195DF0">
      <w:r>
        <w:rPr>
          <w:rFonts w:hint="eastAsia"/>
          <w:noProof/>
        </w:rPr>
        <w:lastRenderedPageBreak/>
        <w:drawing>
          <wp:inline distT="0" distB="0" distL="0" distR="0">
            <wp:extent cx="5267325" cy="1276350"/>
            <wp:effectExtent l="19050" t="0" r="9525" b="0"/>
            <wp:docPr id="17" name="图片 721" descr="图像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1" descr="图像 3"/>
                    <pic:cNvPicPr>
                      <a:picLocks noChangeAspect="1" noChangeArrowheads="1"/>
                    </pic:cNvPicPr>
                  </pic:nvPicPr>
                  <pic:blipFill>
                    <a:blip r:embed="rId14"/>
                    <a:srcRect/>
                    <a:stretch>
                      <a:fillRect/>
                    </a:stretch>
                  </pic:blipFill>
                  <pic:spPr bwMode="auto">
                    <a:xfrm>
                      <a:off x="0" y="0"/>
                      <a:ext cx="5267325" cy="1276350"/>
                    </a:xfrm>
                    <a:prstGeom prst="rect">
                      <a:avLst/>
                    </a:prstGeom>
                    <a:noFill/>
                    <a:ln w="9525" cmpd="sng">
                      <a:noFill/>
                      <a:miter lim="800000"/>
                      <a:headEnd/>
                      <a:tailEnd/>
                    </a:ln>
                  </pic:spPr>
                </pic:pic>
              </a:graphicData>
            </a:graphic>
          </wp:inline>
        </w:drawing>
      </w:r>
    </w:p>
    <w:p w:rsidR="00195DF0" w:rsidRDefault="00195DF0" w:rsidP="00195DF0">
      <w:pPr>
        <w:jc w:val="center"/>
      </w:pPr>
      <w:r>
        <w:rPr>
          <w:rFonts w:hint="eastAsia"/>
        </w:rPr>
        <w:t>图</w:t>
      </w:r>
      <w:r>
        <w:rPr>
          <w:rFonts w:hint="eastAsia"/>
        </w:rPr>
        <w:t>3</w:t>
      </w:r>
    </w:p>
    <w:p w:rsidR="00195DF0" w:rsidRDefault="00195DF0" w:rsidP="00195DF0">
      <w:pPr>
        <w:jc w:val="center"/>
      </w:pPr>
    </w:p>
    <w:p w:rsidR="00195DF0" w:rsidRDefault="00195DF0" w:rsidP="00195DF0"/>
    <w:p w:rsidR="00195DF0" w:rsidRDefault="00195DF0" w:rsidP="00195DF0"/>
    <w:p w:rsidR="00195DF0" w:rsidRDefault="00195DF0" w:rsidP="00195DF0">
      <w:r>
        <w:rPr>
          <w:rFonts w:hint="eastAsia"/>
        </w:rPr>
        <w:t>点击合作社信息按钮查看合作社信息如图</w:t>
      </w:r>
      <w:r>
        <w:rPr>
          <w:rFonts w:hint="eastAsia"/>
        </w:rPr>
        <w:t>4</w:t>
      </w:r>
      <w:r>
        <w:rPr>
          <w:rFonts w:hint="eastAsia"/>
        </w:rPr>
        <w:t>所示：</w:t>
      </w:r>
    </w:p>
    <w:p w:rsidR="00195DF0" w:rsidRDefault="00195DF0" w:rsidP="00195DF0">
      <w:r>
        <w:rPr>
          <w:rFonts w:hint="eastAsia"/>
          <w:noProof/>
        </w:rPr>
        <w:drawing>
          <wp:inline distT="0" distB="0" distL="0" distR="0">
            <wp:extent cx="5267325" cy="781050"/>
            <wp:effectExtent l="19050" t="0" r="9525" b="0"/>
            <wp:docPr id="18" name="图片 722" descr="图像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2" descr="图像 4"/>
                    <pic:cNvPicPr>
                      <a:picLocks noChangeAspect="1" noChangeArrowheads="1"/>
                    </pic:cNvPicPr>
                  </pic:nvPicPr>
                  <pic:blipFill>
                    <a:blip r:embed="rId15"/>
                    <a:srcRect/>
                    <a:stretch>
                      <a:fillRect/>
                    </a:stretch>
                  </pic:blipFill>
                  <pic:spPr bwMode="auto">
                    <a:xfrm>
                      <a:off x="0" y="0"/>
                      <a:ext cx="5267325" cy="781050"/>
                    </a:xfrm>
                    <a:prstGeom prst="rect">
                      <a:avLst/>
                    </a:prstGeom>
                    <a:noFill/>
                    <a:ln w="9525" cmpd="sng">
                      <a:noFill/>
                      <a:miter lim="800000"/>
                      <a:headEnd/>
                      <a:tailEnd/>
                    </a:ln>
                  </pic:spPr>
                </pic:pic>
              </a:graphicData>
            </a:graphic>
          </wp:inline>
        </w:drawing>
      </w:r>
    </w:p>
    <w:p w:rsidR="00195DF0" w:rsidRDefault="00195DF0" w:rsidP="00195DF0">
      <w:pPr>
        <w:jc w:val="center"/>
      </w:pPr>
      <w:r>
        <w:rPr>
          <w:rFonts w:hint="eastAsia"/>
        </w:rPr>
        <w:t>图</w:t>
      </w:r>
      <w:r>
        <w:rPr>
          <w:rFonts w:hint="eastAsia"/>
        </w:rPr>
        <w:t>4</w:t>
      </w:r>
    </w:p>
    <w:p w:rsidR="00195DF0" w:rsidRDefault="00195DF0" w:rsidP="00195DF0">
      <w:r>
        <w:rPr>
          <w:rFonts w:hint="eastAsia"/>
        </w:rPr>
        <w:t>点击补贴信息按钮查看对应补贴项信息如图</w:t>
      </w:r>
      <w:r>
        <w:rPr>
          <w:rFonts w:hint="eastAsia"/>
        </w:rPr>
        <w:t>5</w:t>
      </w:r>
      <w:r>
        <w:rPr>
          <w:rFonts w:hint="eastAsia"/>
        </w:rPr>
        <w:t>所示：</w:t>
      </w:r>
    </w:p>
    <w:p w:rsidR="00195DF0" w:rsidRDefault="00195DF0" w:rsidP="00195DF0">
      <w:r>
        <w:rPr>
          <w:rFonts w:hint="eastAsia"/>
          <w:noProof/>
        </w:rPr>
        <w:drawing>
          <wp:inline distT="0" distB="0" distL="0" distR="0">
            <wp:extent cx="5267325" cy="2324100"/>
            <wp:effectExtent l="19050" t="0" r="9525" b="0"/>
            <wp:docPr id="19" name="图片 723" descr="图像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3" descr="图像 7"/>
                    <pic:cNvPicPr>
                      <a:picLocks noChangeAspect="1" noChangeArrowheads="1"/>
                    </pic:cNvPicPr>
                  </pic:nvPicPr>
                  <pic:blipFill>
                    <a:blip r:embed="rId16"/>
                    <a:srcRect/>
                    <a:stretch>
                      <a:fillRect/>
                    </a:stretch>
                  </pic:blipFill>
                  <pic:spPr bwMode="auto">
                    <a:xfrm>
                      <a:off x="0" y="0"/>
                      <a:ext cx="5267325" cy="2324100"/>
                    </a:xfrm>
                    <a:prstGeom prst="rect">
                      <a:avLst/>
                    </a:prstGeom>
                    <a:noFill/>
                    <a:ln w="9525" cmpd="sng">
                      <a:noFill/>
                      <a:miter lim="800000"/>
                      <a:headEnd/>
                      <a:tailEnd/>
                    </a:ln>
                  </pic:spPr>
                </pic:pic>
              </a:graphicData>
            </a:graphic>
          </wp:inline>
        </w:drawing>
      </w:r>
    </w:p>
    <w:p w:rsidR="00195DF0" w:rsidRDefault="00195DF0" w:rsidP="00195DF0">
      <w:pPr>
        <w:jc w:val="center"/>
      </w:pPr>
      <w:r>
        <w:rPr>
          <w:rFonts w:hint="eastAsia"/>
        </w:rPr>
        <w:t>图</w:t>
      </w:r>
      <w:r>
        <w:rPr>
          <w:rFonts w:hint="eastAsia"/>
        </w:rPr>
        <w:t>5</w:t>
      </w:r>
    </w:p>
    <w:p w:rsidR="00195DF0" w:rsidRDefault="00195DF0" w:rsidP="00195DF0">
      <w:pPr>
        <w:jc w:val="center"/>
      </w:pPr>
    </w:p>
    <w:p w:rsidR="00195DF0" w:rsidRDefault="00195DF0" w:rsidP="00195DF0">
      <w:r>
        <w:rPr>
          <w:rFonts w:hint="eastAsia"/>
        </w:rPr>
        <w:t>日期或编号为空时，查询数据则提示对应消息</w:t>
      </w:r>
      <w:r>
        <w:rPr>
          <w:rFonts w:hint="eastAsia"/>
        </w:rPr>
        <w:t>:</w:t>
      </w:r>
      <w:r>
        <w:rPr>
          <w:rFonts w:hint="eastAsia"/>
        </w:rPr>
        <w:t>如图</w:t>
      </w:r>
    </w:p>
    <w:p w:rsidR="00195DF0" w:rsidRDefault="00195DF0" w:rsidP="00195DF0">
      <w:r>
        <w:rPr>
          <w:noProof/>
        </w:rPr>
        <w:drawing>
          <wp:inline distT="0" distB="0" distL="0" distR="0">
            <wp:extent cx="5267325" cy="1647825"/>
            <wp:effectExtent l="19050" t="0" r="9525" b="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7"/>
                    <a:srcRect/>
                    <a:stretch>
                      <a:fillRect/>
                    </a:stretch>
                  </pic:blipFill>
                  <pic:spPr bwMode="auto">
                    <a:xfrm>
                      <a:off x="0" y="0"/>
                      <a:ext cx="5267325" cy="1647825"/>
                    </a:xfrm>
                    <a:prstGeom prst="rect">
                      <a:avLst/>
                    </a:prstGeom>
                    <a:noFill/>
                    <a:ln w="9525">
                      <a:noFill/>
                      <a:miter lim="800000"/>
                      <a:headEnd/>
                      <a:tailEnd/>
                    </a:ln>
                  </pic:spPr>
                </pic:pic>
              </a:graphicData>
            </a:graphic>
          </wp:inline>
        </w:drawing>
      </w:r>
    </w:p>
    <w:p w:rsidR="00195DF0" w:rsidRDefault="00195DF0" w:rsidP="00195DF0"/>
    <w:p w:rsidR="00195DF0" w:rsidRDefault="00195DF0" w:rsidP="00195DF0"/>
    <w:p w:rsidR="00195DF0" w:rsidRPr="006038C3" w:rsidRDefault="00195DF0" w:rsidP="006038C3">
      <w:pPr>
        <w:pStyle w:val="2"/>
        <w:numPr>
          <w:ilvl w:val="0"/>
          <w:numId w:val="9"/>
        </w:numPr>
        <w:rPr>
          <w:rFonts w:ascii="仿宋_GB2312" w:eastAsia="仿宋_GB2312"/>
          <w:kern w:val="0"/>
          <w:lang w:val="zh-CN"/>
        </w:rPr>
      </w:pPr>
      <w:r w:rsidRPr="006038C3">
        <w:rPr>
          <w:rFonts w:ascii="仿宋_GB2312" w:eastAsia="仿宋_GB2312" w:hint="eastAsia"/>
          <w:kern w:val="0"/>
          <w:lang w:val="zh-CN"/>
        </w:rPr>
        <w:lastRenderedPageBreak/>
        <w:t>畜牧参考模型</w:t>
      </w:r>
    </w:p>
    <w:p w:rsidR="00195DF0" w:rsidRDefault="00195DF0" w:rsidP="00195DF0">
      <w:pPr>
        <w:spacing w:line="360" w:lineRule="auto"/>
      </w:pPr>
      <w:r>
        <w:rPr>
          <w:rFonts w:hint="eastAsia"/>
        </w:rPr>
        <w:t>打开浏览器输入网址：</w:t>
      </w:r>
      <w:r>
        <w:rPr>
          <w:rFonts w:hint="eastAsia"/>
        </w:rPr>
        <w:t xml:space="preserve">  http://192.168.9.139:8080/njgj/DKttController/toList</w:t>
      </w:r>
    </w:p>
    <w:p w:rsidR="00195DF0" w:rsidRDefault="00195DF0" w:rsidP="00195DF0">
      <w:r>
        <w:rPr>
          <w:rFonts w:hint="eastAsia"/>
          <w:noProof/>
        </w:rPr>
        <w:drawing>
          <wp:inline distT="0" distB="0" distL="0" distR="0">
            <wp:extent cx="5267325" cy="1743075"/>
            <wp:effectExtent l="19050" t="0" r="9525" b="0"/>
            <wp:docPr id="21" name="图片 6" descr="图像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图像 8"/>
                    <pic:cNvPicPr>
                      <a:picLocks noChangeAspect="1" noChangeArrowheads="1"/>
                    </pic:cNvPicPr>
                  </pic:nvPicPr>
                  <pic:blipFill>
                    <a:blip r:embed="rId18"/>
                    <a:srcRect/>
                    <a:stretch>
                      <a:fillRect/>
                    </a:stretch>
                  </pic:blipFill>
                  <pic:spPr bwMode="auto">
                    <a:xfrm>
                      <a:off x="0" y="0"/>
                      <a:ext cx="5267325" cy="1743075"/>
                    </a:xfrm>
                    <a:prstGeom prst="rect">
                      <a:avLst/>
                    </a:prstGeom>
                    <a:noFill/>
                    <a:ln w="9525" cmpd="sng">
                      <a:noFill/>
                      <a:miter lim="800000"/>
                      <a:headEnd/>
                      <a:tailEnd/>
                    </a:ln>
                  </pic:spPr>
                </pic:pic>
              </a:graphicData>
            </a:graphic>
          </wp:inline>
        </w:drawing>
      </w:r>
    </w:p>
    <w:p w:rsidR="00195DF0" w:rsidRDefault="00195DF0" w:rsidP="00195DF0">
      <w:pPr>
        <w:jc w:val="center"/>
      </w:pPr>
      <w:r>
        <w:rPr>
          <w:rFonts w:hint="eastAsia"/>
        </w:rPr>
        <w:t>图</w:t>
      </w:r>
      <w:r>
        <w:rPr>
          <w:rFonts w:hint="eastAsia"/>
        </w:rPr>
        <w:t>6</w:t>
      </w:r>
    </w:p>
    <w:p w:rsidR="00195DF0" w:rsidRDefault="00195DF0" w:rsidP="00195DF0">
      <w:pPr>
        <w:spacing w:line="360" w:lineRule="auto"/>
      </w:pPr>
      <w:r>
        <w:rPr>
          <w:rFonts w:hint="eastAsia"/>
        </w:rPr>
        <w:t>展示如图</w:t>
      </w:r>
      <w:r>
        <w:rPr>
          <w:rFonts w:hint="eastAsia"/>
        </w:rPr>
        <w:t>6</w:t>
      </w:r>
      <w:r>
        <w:rPr>
          <w:rFonts w:hint="eastAsia"/>
        </w:rPr>
        <w:t>所示页面。</w:t>
      </w:r>
    </w:p>
    <w:p w:rsidR="00195DF0" w:rsidRDefault="00195DF0" w:rsidP="00195DF0">
      <w:pPr>
        <w:spacing w:line="360" w:lineRule="auto"/>
      </w:pPr>
      <w:r>
        <w:rPr>
          <w:rFonts w:hint="eastAsia"/>
        </w:rPr>
        <w:t>输入检验编号查询对应信息：</w:t>
      </w:r>
    </w:p>
    <w:p w:rsidR="00195DF0" w:rsidRDefault="00195DF0" w:rsidP="00195DF0">
      <w:pPr>
        <w:spacing w:line="360" w:lineRule="auto"/>
      </w:pPr>
      <w:r>
        <w:rPr>
          <w:rFonts w:hint="eastAsia"/>
          <w:noProof/>
        </w:rPr>
        <w:drawing>
          <wp:inline distT="0" distB="0" distL="0" distR="0">
            <wp:extent cx="5267325" cy="1628775"/>
            <wp:effectExtent l="19050" t="0" r="9525" b="0"/>
            <wp:docPr id="22" name="图片 7" descr="图像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图像 9"/>
                    <pic:cNvPicPr>
                      <a:picLocks noChangeAspect="1" noChangeArrowheads="1"/>
                    </pic:cNvPicPr>
                  </pic:nvPicPr>
                  <pic:blipFill>
                    <a:blip r:embed="rId19"/>
                    <a:srcRect/>
                    <a:stretch>
                      <a:fillRect/>
                    </a:stretch>
                  </pic:blipFill>
                  <pic:spPr bwMode="auto">
                    <a:xfrm>
                      <a:off x="0" y="0"/>
                      <a:ext cx="5267325" cy="1628775"/>
                    </a:xfrm>
                    <a:prstGeom prst="rect">
                      <a:avLst/>
                    </a:prstGeom>
                    <a:noFill/>
                    <a:ln w="9525" cmpd="sng">
                      <a:noFill/>
                      <a:miter lim="800000"/>
                      <a:headEnd/>
                      <a:tailEnd/>
                    </a:ln>
                  </pic:spPr>
                </pic:pic>
              </a:graphicData>
            </a:graphic>
          </wp:inline>
        </w:drawing>
      </w:r>
    </w:p>
    <w:p w:rsidR="00195DF0" w:rsidRDefault="00195DF0" w:rsidP="00195DF0">
      <w:pPr>
        <w:jc w:val="center"/>
      </w:pPr>
      <w:r>
        <w:rPr>
          <w:rFonts w:hint="eastAsia"/>
        </w:rPr>
        <w:t>图</w:t>
      </w:r>
      <w:r>
        <w:rPr>
          <w:rFonts w:hint="eastAsia"/>
        </w:rPr>
        <w:t>7</w:t>
      </w:r>
    </w:p>
    <w:p w:rsidR="00195DF0" w:rsidRDefault="00195DF0" w:rsidP="00195DF0">
      <w:pPr>
        <w:jc w:val="center"/>
      </w:pPr>
    </w:p>
    <w:p w:rsidR="00195DF0" w:rsidRDefault="00195DF0" w:rsidP="00195DF0">
      <w:r>
        <w:rPr>
          <w:rFonts w:hint="eastAsia"/>
        </w:rPr>
        <w:t>点击分发信息按钮查看对应信息结果如图</w:t>
      </w:r>
      <w:r>
        <w:rPr>
          <w:rFonts w:hint="eastAsia"/>
        </w:rPr>
        <w:t>8</w:t>
      </w:r>
      <w:r>
        <w:rPr>
          <w:rFonts w:hint="eastAsia"/>
        </w:rPr>
        <w:t>所示：</w:t>
      </w:r>
    </w:p>
    <w:p w:rsidR="00195DF0" w:rsidRDefault="00195DF0" w:rsidP="00195DF0">
      <w:r>
        <w:rPr>
          <w:rFonts w:hint="eastAsia"/>
          <w:noProof/>
        </w:rPr>
        <w:drawing>
          <wp:inline distT="0" distB="0" distL="0" distR="0">
            <wp:extent cx="5267325" cy="847725"/>
            <wp:effectExtent l="19050" t="0" r="9525" b="0"/>
            <wp:docPr id="23" name="图片 8" descr="图像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图像 10"/>
                    <pic:cNvPicPr>
                      <a:picLocks noChangeAspect="1" noChangeArrowheads="1"/>
                    </pic:cNvPicPr>
                  </pic:nvPicPr>
                  <pic:blipFill>
                    <a:blip r:embed="rId20"/>
                    <a:srcRect/>
                    <a:stretch>
                      <a:fillRect/>
                    </a:stretch>
                  </pic:blipFill>
                  <pic:spPr bwMode="auto">
                    <a:xfrm>
                      <a:off x="0" y="0"/>
                      <a:ext cx="5267325" cy="847725"/>
                    </a:xfrm>
                    <a:prstGeom prst="rect">
                      <a:avLst/>
                    </a:prstGeom>
                    <a:noFill/>
                    <a:ln w="9525" cmpd="sng">
                      <a:noFill/>
                      <a:miter lim="800000"/>
                      <a:headEnd/>
                      <a:tailEnd/>
                    </a:ln>
                  </pic:spPr>
                </pic:pic>
              </a:graphicData>
            </a:graphic>
          </wp:inline>
        </w:drawing>
      </w:r>
    </w:p>
    <w:p w:rsidR="00195DF0" w:rsidRDefault="00195DF0" w:rsidP="00195DF0">
      <w:pPr>
        <w:jc w:val="center"/>
      </w:pPr>
      <w:r>
        <w:rPr>
          <w:rFonts w:hint="eastAsia"/>
        </w:rPr>
        <w:t>图</w:t>
      </w:r>
      <w:r>
        <w:rPr>
          <w:rFonts w:hint="eastAsia"/>
        </w:rPr>
        <w:t>8</w:t>
      </w:r>
    </w:p>
    <w:p w:rsidR="00195DF0" w:rsidRDefault="00195DF0" w:rsidP="00195DF0">
      <w:pPr>
        <w:jc w:val="center"/>
      </w:pPr>
    </w:p>
    <w:p w:rsidR="00195DF0" w:rsidRDefault="00195DF0" w:rsidP="00195DF0">
      <w:r>
        <w:rPr>
          <w:rFonts w:hint="eastAsia"/>
        </w:rPr>
        <w:t>道口数据来源分销明细表如下：</w:t>
      </w:r>
    </w:p>
    <w:p w:rsidR="00195DF0" w:rsidRDefault="00195DF0" w:rsidP="00195DF0">
      <w:r>
        <w:rPr>
          <w:rFonts w:hint="eastAsia"/>
        </w:rPr>
        <w:t>产地报检信息</w:t>
      </w:r>
      <w:r>
        <w:rPr>
          <w:rFonts w:hint="eastAsia"/>
        </w:rPr>
        <w:t>(</w:t>
      </w:r>
      <w:r>
        <w:rPr>
          <w:rFonts w:hint="eastAsia"/>
        </w:rPr>
        <w:t>图</w:t>
      </w:r>
      <w:r>
        <w:rPr>
          <w:rFonts w:hint="eastAsia"/>
        </w:rPr>
        <w:t>9)</w:t>
      </w:r>
    </w:p>
    <w:p w:rsidR="00195DF0" w:rsidRDefault="00195DF0" w:rsidP="00195DF0"/>
    <w:p w:rsidR="00195DF0" w:rsidRDefault="00195DF0" w:rsidP="00195DF0">
      <w:r>
        <w:rPr>
          <w:noProof/>
        </w:rPr>
        <w:lastRenderedPageBreak/>
        <w:drawing>
          <wp:inline distT="0" distB="0" distL="0" distR="0">
            <wp:extent cx="5267325" cy="1552575"/>
            <wp:effectExtent l="19050" t="0" r="9525"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1"/>
                    <a:srcRect/>
                    <a:stretch>
                      <a:fillRect/>
                    </a:stretch>
                  </pic:blipFill>
                  <pic:spPr bwMode="auto">
                    <a:xfrm>
                      <a:off x="0" y="0"/>
                      <a:ext cx="5267325" cy="1552575"/>
                    </a:xfrm>
                    <a:prstGeom prst="rect">
                      <a:avLst/>
                    </a:prstGeom>
                    <a:noFill/>
                    <a:ln w="9525">
                      <a:noFill/>
                      <a:miter lim="800000"/>
                      <a:headEnd/>
                      <a:tailEnd/>
                    </a:ln>
                  </pic:spPr>
                </pic:pic>
              </a:graphicData>
            </a:graphic>
          </wp:inline>
        </w:drawing>
      </w:r>
    </w:p>
    <w:p w:rsidR="00195DF0" w:rsidRDefault="00195DF0" w:rsidP="00195DF0"/>
    <w:p w:rsidR="00195DF0" w:rsidRDefault="00195DF0" w:rsidP="00195DF0">
      <w:r>
        <w:rPr>
          <w:rFonts w:hint="eastAsia"/>
        </w:rPr>
        <w:t>分销信息</w:t>
      </w:r>
      <w:r>
        <w:rPr>
          <w:rFonts w:hint="eastAsia"/>
        </w:rPr>
        <w:t>(</w:t>
      </w:r>
      <w:r>
        <w:rPr>
          <w:rFonts w:hint="eastAsia"/>
        </w:rPr>
        <w:t>图</w:t>
      </w:r>
      <w:r>
        <w:rPr>
          <w:rFonts w:hint="eastAsia"/>
        </w:rPr>
        <w:t>10)</w:t>
      </w:r>
    </w:p>
    <w:p w:rsidR="00195DF0" w:rsidRDefault="00195DF0" w:rsidP="00195DF0">
      <w:pPr>
        <w:jc w:val="center"/>
      </w:pPr>
      <w:r>
        <w:rPr>
          <w:rFonts w:hint="eastAsia"/>
        </w:rPr>
        <w:t>图</w:t>
      </w:r>
      <w:r>
        <w:rPr>
          <w:rFonts w:hint="eastAsia"/>
        </w:rPr>
        <w:t>9</w:t>
      </w:r>
    </w:p>
    <w:p w:rsidR="00195DF0" w:rsidRDefault="00195DF0" w:rsidP="00195DF0">
      <w:pPr>
        <w:jc w:val="center"/>
      </w:pPr>
      <w:r>
        <w:rPr>
          <w:noProof/>
        </w:rPr>
        <w:drawing>
          <wp:inline distT="0" distB="0" distL="0" distR="0">
            <wp:extent cx="5257800" cy="1304925"/>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2"/>
                    <a:srcRect/>
                    <a:stretch>
                      <a:fillRect/>
                    </a:stretch>
                  </pic:blipFill>
                  <pic:spPr bwMode="auto">
                    <a:xfrm>
                      <a:off x="0" y="0"/>
                      <a:ext cx="5257800" cy="1304925"/>
                    </a:xfrm>
                    <a:prstGeom prst="rect">
                      <a:avLst/>
                    </a:prstGeom>
                    <a:noFill/>
                    <a:ln w="9525">
                      <a:noFill/>
                      <a:miter lim="800000"/>
                      <a:headEnd/>
                      <a:tailEnd/>
                    </a:ln>
                  </pic:spPr>
                </pic:pic>
              </a:graphicData>
            </a:graphic>
          </wp:inline>
        </w:drawing>
      </w:r>
    </w:p>
    <w:p w:rsidR="00195DF0" w:rsidRDefault="00195DF0" w:rsidP="00195DF0">
      <w:pPr>
        <w:jc w:val="center"/>
      </w:pPr>
      <w:r>
        <w:rPr>
          <w:rFonts w:hint="eastAsia"/>
        </w:rPr>
        <w:t>图</w:t>
      </w:r>
      <w:r>
        <w:rPr>
          <w:rFonts w:hint="eastAsia"/>
        </w:rPr>
        <w:t>10</w:t>
      </w:r>
    </w:p>
    <w:p w:rsidR="00195DF0" w:rsidRDefault="00195DF0" w:rsidP="00195DF0">
      <w:pPr>
        <w:jc w:val="center"/>
      </w:pPr>
    </w:p>
    <w:p w:rsidR="00195DF0" w:rsidRDefault="00195DF0" w:rsidP="00195DF0">
      <w:r>
        <w:rPr>
          <w:rFonts w:hint="eastAsia"/>
        </w:rPr>
        <w:t>进场数据</w:t>
      </w:r>
      <w:r>
        <w:rPr>
          <w:rFonts w:hint="eastAsia"/>
        </w:rPr>
        <w:t>(</w:t>
      </w:r>
      <w:r>
        <w:rPr>
          <w:rFonts w:hint="eastAsia"/>
        </w:rPr>
        <w:t>图</w:t>
      </w:r>
      <w:r>
        <w:rPr>
          <w:rFonts w:hint="eastAsia"/>
        </w:rPr>
        <w:t>11)</w:t>
      </w:r>
    </w:p>
    <w:p w:rsidR="00195DF0" w:rsidRDefault="00195DF0" w:rsidP="00195DF0">
      <w:pPr>
        <w:jc w:val="center"/>
      </w:pPr>
      <w:r>
        <w:rPr>
          <w:noProof/>
        </w:rPr>
        <w:drawing>
          <wp:inline distT="0" distB="0" distL="0" distR="0">
            <wp:extent cx="5267325" cy="1600200"/>
            <wp:effectExtent l="19050" t="0" r="9525" b="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3"/>
                    <a:srcRect/>
                    <a:stretch>
                      <a:fillRect/>
                    </a:stretch>
                  </pic:blipFill>
                  <pic:spPr bwMode="auto">
                    <a:xfrm>
                      <a:off x="0" y="0"/>
                      <a:ext cx="5267325" cy="1600200"/>
                    </a:xfrm>
                    <a:prstGeom prst="rect">
                      <a:avLst/>
                    </a:prstGeom>
                    <a:noFill/>
                    <a:ln w="9525">
                      <a:noFill/>
                      <a:miter lim="800000"/>
                      <a:headEnd/>
                      <a:tailEnd/>
                    </a:ln>
                  </pic:spPr>
                </pic:pic>
              </a:graphicData>
            </a:graphic>
          </wp:inline>
        </w:drawing>
      </w:r>
    </w:p>
    <w:p w:rsidR="00195DF0" w:rsidRDefault="00195DF0" w:rsidP="00195DF0">
      <w:pPr>
        <w:jc w:val="center"/>
      </w:pPr>
      <w:r>
        <w:rPr>
          <w:rFonts w:hint="eastAsia"/>
        </w:rPr>
        <w:t>图</w:t>
      </w:r>
      <w:r>
        <w:rPr>
          <w:rFonts w:hint="eastAsia"/>
        </w:rPr>
        <w:t>11</w:t>
      </w:r>
    </w:p>
    <w:p w:rsidR="00195DF0" w:rsidRDefault="00195DF0" w:rsidP="00195DF0">
      <w:pPr>
        <w:jc w:val="center"/>
      </w:pPr>
    </w:p>
    <w:p w:rsidR="00195DF0" w:rsidRDefault="00195DF0" w:rsidP="00195DF0">
      <w:r>
        <w:rPr>
          <w:rFonts w:hint="eastAsia"/>
        </w:rPr>
        <w:t>检疫出证产品</w:t>
      </w:r>
      <w:r>
        <w:rPr>
          <w:rFonts w:hint="eastAsia"/>
        </w:rPr>
        <w:t>(</w:t>
      </w:r>
      <w:r>
        <w:rPr>
          <w:rFonts w:hint="eastAsia"/>
        </w:rPr>
        <w:t>图</w:t>
      </w:r>
      <w:r>
        <w:rPr>
          <w:rFonts w:hint="eastAsia"/>
        </w:rPr>
        <w:t>12)</w:t>
      </w:r>
    </w:p>
    <w:p w:rsidR="00195DF0" w:rsidRDefault="00195DF0" w:rsidP="00195DF0">
      <w:pPr>
        <w:jc w:val="center"/>
      </w:pPr>
    </w:p>
    <w:p w:rsidR="00195DF0" w:rsidRDefault="00195DF0" w:rsidP="00195DF0">
      <w:r>
        <w:rPr>
          <w:noProof/>
        </w:rPr>
        <w:drawing>
          <wp:inline distT="0" distB="0" distL="0" distR="0">
            <wp:extent cx="5257800" cy="1447800"/>
            <wp:effectExtent l="19050" t="0" r="0"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4"/>
                    <a:srcRect/>
                    <a:stretch>
                      <a:fillRect/>
                    </a:stretch>
                  </pic:blipFill>
                  <pic:spPr bwMode="auto">
                    <a:xfrm>
                      <a:off x="0" y="0"/>
                      <a:ext cx="5257800" cy="1447800"/>
                    </a:xfrm>
                    <a:prstGeom prst="rect">
                      <a:avLst/>
                    </a:prstGeom>
                    <a:noFill/>
                    <a:ln w="9525">
                      <a:noFill/>
                      <a:miter lim="800000"/>
                      <a:headEnd/>
                      <a:tailEnd/>
                    </a:ln>
                  </pic:spPr>
                </pic:pic>
              </a:graphicData>
            </a:graphic>
          </wp:inline>
        </w:drawing>
      </w:r>
    </w:p>
    <w:p w:rsidR="00195DF0" w:rsidRDefault="00195DF0" w:rsidP="00195DF0">
      <w:pPr>
        <w:jc w:val="center"/>
      </w:pPr>
      <w:r>
        <w:rPr>
          <w:rFonts w:hint="eastAsia"/>
        </w:rPr>
        <w:t>图</w:t>
      </w:r>
      <w:r>
        <w:rPr>
          <w:rFonts w:hint="eastAsia"/>
        </w:rPr>
        <w:t>12</w:t>
      </w:r>
    </w:p>
    <w:p w:rsidR="00195DF0" w:rsidRDefault="00195DF0" w:rsidP="00195DF0">
      <w:pPr>
        <w:jc w:val="center"/>
      </w:pPr>
    </w:p>
    <w:p w:rsidR="00195DF0" w:rsidRDefault="00195DF0" w:rsidP="00195DF0">
      <w:pPr>
        <w:jc w:val="left"/>
      </w:pPr>
      <w:r>
        <w:rPr>
          <w:rFonts w:hint="eastAsia"/>
        </w:rPr>
        <w:lastRenderedPageBreak/>
        <w:t>检疫出证产品明细</w:t>
      </w:r>
      <w:r>
        <w:rPr>
          <w:rFonts w:hint="eastAsia"/>
        </w:rPr>
        <w:t>(</w:t>
      </w:r>
      <w:r>
        <w:rPr>
          <w:rFonts w:hint="eastAsia"/>
        </w:rPr>
        <w:t>图</w:t>
      </w:r>
      <w:r>
        <w:rPr>
          <w:rFonts w:hint="eastAsia"/>
        </w:rPr>
        <w:t>13)</w:t>
      </w:r>
    </w:p>
    <w:p w:rsidR="00195DF0" w:rsidRDefault="00195DF0" w:rsidP="00195DF0">
      <w:pPr>
        <w:jc w:val="center"/>
      </w:pPr>
    </w:p>
    <w:p w:rsidR="00195DF0" w:rsidRDefault="00195DF0" w:rsidP="00195DF0">
      <w:pPr>
        <w:jc w:val="center"/>
      </w:pPr>
      <w:r>
        <w:rPr>
          <w:noProof/>
        </w:rPr>
        <w:drawing>
          <wp:inline distT="0" distB="0" distL="0" distR="0">
            <wp:extent cx="5276850" cy="942975"/>
            <wp:effectExtent l="19050" t="0" r="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5"/>
                    <a:srcRect/>
                    <a:stretch>
                      <a:fillRect/>
                    </a:stretch>
                  </pic:blipFill>
                  <pic:spPr bwMode="auto">
                    <a:xfrm>
                      <a:off x="0" y="0"/>
                      <a:ext cx="5276850" cy="942975"/>
                    </a:xfrm>
                    <a:prstGeom prst="rect">
                      <a:avLst/>
                    </a:prstGeom>
                    <a:noFill/>
                    <a:ln w="9525">
                      <a:noFill/>
                      <a:miter lim="800000"/>
                      <a:headEnd/>
                      <a:tailEnd/>
                    </a:ln>
                  </pic:spPr>
                </pic:pic>
              </a:graphicData>
            </a:graphic>
          </wp:inline>
        </w:drawing>
      </w:r>
    </w:p>
    <w:p w:rsidR="00195DF0" w:rsidRDefault="00195DF0" w:rsidP="00195DF0">
      <w:pPr>
        <w:jc w:val="center"/>
      </w:pPr>
      <w:r>
        <w:rPr>
          <w:rFonts w:hint="eastAsia"/>
        </w:rPr>
        <w:t>图</w:t>
      </w:r>
      <w:r>
        <w:rPr>
          <w:rFonts w:hint="eastAsia"/>
        </w:rPr>
        <w:t>13</w:t>
      </w:r>
    </w:p>
    <w:p w:rsidR="00195DF0" w:rsidRDefault="00195DF0" w:rsidP="00195DF0">
      <w:pPr>
        <w:jc w:val="center"/>
      </w:pPr>
    </w:p>
    <w:p w:rsidR="00195DF0" w:rsidRDefault="00195DF0" w:rsidP="00195DF0">
      <w:r>
        <w:rPr>
          <w:rFonts w:hint="eastAsia"/>
        </w:rPr>
        <w:t>道口问题车辆</w:t>
      </w:r>
      <w:r>
        <w:rPr>
          <w:rFonts w:hint="eastAsia"/>
        </w:rPr>
        <w:t>(</w:t>
      </w:r>
      <w:r>
        <w:rPr>
          <w:rFonts w:hint="eastAsia"/>
        </w:rPr>
        <w:t>图</w:t>
      </w:r>
      <w:r>
        <w:rPr>
          <w:rFonts w:hint="eastAsia"/>
        </w:rPr>
        <w:t>14)</w:t>
      </w:r>
    </w:p>
    <w:p w:rsidR="00195DF0" w:rsidRDefault="00195DF0" w:rsidP="00195DF0">
      <w:pPr>
        <w:jc w:val="center"/>
      </w:pPr>
    </w:p>
    <w:p w:rsidR="00195DF0" w:rsidRDefault="00195DF0" w:rsidP="00195DF0">
      <w:pPr>
        <w:jc w:val="center"/>
      </w:pPr>
      <w:r>
        <w:rPr>
          <w:noProof/>
        </w:rPr>
        <w:drawing>
          <wp:inline distT="0" distB="0" distL="0" distR="0">
            <wp:extent cx="5276850" cy="1114425"/>
            <wp:effectExtent l="19050" t="0" r="0"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6"/>
                    <a:srcRect/>
                    <a:stretch>
                      <a:fillRect/>
                    </a:stretch>
                  </pic:blipFill>
                  <pic:spPr bwMode="auto">
                    <a:xfrm>
                      <a:off x="0" y="0"/>
                      <a:ext cx="5276850" cy="1114425"/>
                    </a:xfrm>
                    <a:prstGeom prst="rect">
                      <a:avLst/>
                    </a:prstGeom>
                    <a:noFill/>
                    <a:ln w="9525">
                      <a:noFill/>
                      <a:miter lim="800000"/>
                      <a:headEnd/>
                      <a:tailEnd/>
                    </a:ln>
                  </pic:spPr>
                </pic:pic>
              </a:graphicData>
            </a:graphic>
          </wp:inline>
        </w:drawing>
      </w:r>
    </w:p>
    <w:p w:rsidR="00195DF0" w:rsidRDefault="00195DF0" w:rsidP="00195DF0">
      <w:pPr>
        <w:jc w:val="center"/>
      </w:pPr>
      <w:r>
        <w:rPr>
          <w:rFonts w:hint="eastAsia"/>
        </w:rPr>
        <w:t>图</w:t>
      </w:r>
      <w:r>
        <w:rPr>
          <w:rFonts w:hint="eastAsia"/>
        </w:rPr>
        <w:t>14</w:t>
      </w:r>
    </w:p>
    <w:p w:rsidR="00195DF0" w:rsidRDefault="00195DF0" w:rsidP="00195DF0">
      <w:pPr>
        <w:jc w:val="center"/>
      </w:pPr>
    </w:p>
    <w:p w:rsidR="00195DF0" w:rsidRDefault="00195DF0" w:rsidP="00195DF0">
      <w:pPr>
        <w:jc w:val="left"/>
      </w:pPr>
      <w:r>
        <w:rPr>
          <w:rFonts w:hint="eastAsia"/>
        </w:rPr>
        <w:t>2018</w:t>
      </w:r>
      <w:r>
        <w:rPr>
          <w:rFonts w:hint="eastAsia"/>
        </w:rPr>
        <w:t>年猪肉价格变化趋势</w:t>
      </w:r>
      <w:r>
        <w:rPr>
          <w:rFonts w:hint="eastAsia"/>
        </w:rPr>
        <w:t>(</w:t>
      </w:r>
      <w:r>
        <w:rPr>
          <w:rFonts w:hint="eastAsia"/>
        </w:rPr>
        <w:t>图</w:t>
      </w:r>
      <w:r>
        <w:rPr>
          <w:rFonts w:hint="eastAsia"/>
        </w:rPr>
        <w:t>16)</w:t>
      </w:r>
    </w:p>
    <w:p w:rsidR="00195DF0" w:rsidRDefault="00195DF0" w:rsidP="00195DF0">
      <w:pPr>
        <w:jc w:val="center"/>
      </w:pPr>
      <w:r>
        <w:rPr>
          <w:noProof/>
        </w:rPr>
        <w:drawing>
          <wp:inline distT="0" distB="0" distL="0" distR="0">
            <wp:extent cx="5267325" cy="2181225"/>
            <wp:effectExtent l="19050" t="0" r="9525" b="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7"/>
                    <a:srcRect/>
                    <a:stretch>
                      <a:fillRect/>
                    </a:stretch>
                  </pic:blipFill>
                  <pic:spPr bwMode="auto">
                    <a:xfrm>
                      <a:off x="0" y="0"/>
                      <a:ext cx="5267325" cy="2181225"/>
                    </a:xfrm>
                    <a:prstGeom prst="rect">
                      <a:avLst/>
                    </a:prstGeom>
                    <a:noFill/>
                    <a:ln w="9525">
                      <a:noFill/>
                      <a:miter lim="800000"/>
                      <a:headEnd/>
                      <a:tailEnd/>
                    </a:ln>
                  </pic:spPr>
                </pic:pic>
              </a:graphicData>
            </a:graphic>
          </wp:inline>
        </w:drawing>
      </w:r>
    </w:p>
    <w:p w:rsidR="00195DF0" w:rsidRDefault="00195DF0" w:rsidP="00195DF0">
      <w:pPr>
        <w:jc w:val="center"/>
      </w:pPr>
    </w:p>
    <w:p w:rsidR="00195DF0" w:rsidRDefault="00195DF0" w:rsidP="00195DF0"/>
    <w:p w:rsidR="00195DF0" w:rsidRDefault="00195DF0" w:rsidP="00195DF0">
      <w:r>
        <w:rPr>
          <w:rFonts w:hint="eastAsia"/>
        </w:rPr>
        <w:t>生猪屠宰情况</w:t>
      </w:r>
    </w:p>
    <w:p w:rsidR="00195DF0" w:rsidRDefault="00195DF0" w:rsidP="00195DF0">
      <w:pPr>
        <w:jc w:val="center"/>
      </w:pPr>
      <w:r>
        <w:rPr>
          <w:noProof/>
        </w:rPr>
        <w:lastRenderedPageBreak/>
        <w:drawing>
          <wp:inline distT="0" distB="0" distL="0" distR="0">
            <wp:extent cx="5276850" cy="2266950"/>
            <wp:effectExtent l="19050" t="0" r="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a:srcRect/>
                    <a:stretch>
                      <a:fillRect/>
                    </a:stretch>
                  </pic:blipFill>
                  <pic:spPr bwMode="auto">
                    <a:xfrm>
                      <a:off x="0" y="0"/>
                      <a:ext cx="5276850" cy="2266950"/>
                    </a:xfrm>
                    <a:prstGeom prst="rect">
                      <a:avLst/>
                    </a:prstGeom>
                    <a:noFill/>
                    <a:ln w="9525">
                      <a:noFill/>
                      <a:miter lim="800000"/>
                      <a:headEnd/>
                      <a:tailEnd/>
                    </a:ln>
                  </pic:spPr>
                </pic:pic>
              </a:graphicData>
            </a:graphic>
          </wp:inline>
        </w:drawing>
      </w:r>
    </w:p>
    <w:p w:rsidR="00195DF0" w:rsidRDefault="00195DF0" w:rsidP="00195DF0">
      <w:pPr>
        <w:jc w:val="center"/>
      </w:pPr>
    </w:p>
    <w:p w:rsidR="00195DF0" w:rsidRDefault="00195DF0" w:rsidP="00195DF0">
      <w:pPr>
        <w:jc w:val="center"/>
      </w:pPr>
      <w:r>
        <w:rPr>
          <w:noProof/>
        </w:rPr>
        <w:drawing>
          <wp:inline distT="0" distB="0" distL="0" distR="0">
            <wp:extent cx="5267325" cy="2162175"/>
            <wp:effectExtent l="19050" t="0" r="9525" b="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9"/>
                    <a:srcRect/>
                    <a:stretch>
                      <a:fillRect/>
                    </a:stretch>
                  </pic:blipFill>
                  <pic:spPr bwMode="auto">
                    <a:xfrm>
                      <a:off x="0" y="0"/>
                      <a:ext cx="5267325" cy="2162175"/>
                    </a:xfrm>
                    <a:prstGeom prst="rect">
                      <a:avLst/>
                    </a:prstGeom>
                    <a:noFill/>
                    <a:ln w="9525">
                      <a:noFill/>
                      <a:miter lim="800000"/>
                      <a:headEnd/>
                      <a:tailEnd/>
                    </a:ln>
                  </pic:spPr>
                </pic:pic>
              </a:graphicData>
            </a:graphic>
          </wp:inline>
        </w:drawing>
      </w:r>
    </w:p>
    <w:p w:rsidR="00195DF0" w:rsidRDefault="00195DF0" w:rsidP="00195DF0">
      <w:pPr>
        <w:jc w:val="center"/>
      </w:pPr>
    </w:p>
    <w:p w:rsidR="00195DF0" w:rsidRDefault="00195DF0" w:rsidP="00195DF0"/>
    <w:p w:rsidR="00195DF0" w:rsidRDefault="00195DF0" w:rsidP="00195DF0">
      <w:r>
        <w:rPr>
          <w:rFonts w:hint="eastAsia"/>
        </w:rPr>
        <w:t>外省入沪猪肉情况：</w:t>
      </w:r>
    </w:p>
    <w:p w:rsidR="00195DF0" w:rsidRDefault="00195DF0" w:rsidP="00195DF0">
      <w:pPr>
        <w:jc w:val="center"/>
      </w:pPr>
    </w:p>
    <w:p w:rsidR="00195DF0" w:rsidRDefault="00195DF0" w:rsidP="00195DF0">
      <w:pPr>
        <w:jc w:val="center"/>
      </w:pPr>
      <w:r>
        <w:rPr>
          <w:noProof/>
        </w:rPr>
        <w:drawing>
          <wp:inline distT="0" distB="0" distL="0" distR="0">
            <wp:extent cx="5276850" cy="2362200"/>
            <wp:effectExtent l="19050" t="0" r="0" b="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0"/>
                    <a:srcRect/>
                    <a:stretch>
                      <a:fillRect/>
                    </a:stretch>
                  </pic:blipFill>
                  <pic:spPr bwMode="auto">
                    <a:xfrm>
                      <a:off x="0" y="0"/>
                      <a:ext cx="5276850" cy="2362200"/>
                    </a:xfrm>
                    <a:prstGeom prst="rect">
                      <a:avLst/>
                    </a:prstGeom>
                    <a:noFill/>
                    <a:ln w="9525">
                      <a:noFill/>
                      <a:miter lim="800000"/>
                      <a:headEnd/>
                      <a:tailEnd/>
                    </a:ln>
                  </pic:spPr>
                </pic:pic>
              </a:graphicData>
            </a:graphic>
          </wp:inline>
        </w:drawing>
      </w:r>
    </w:p>
    <w:p w:rsidR="00D164EB" w:rsidRPr="006038C3" w:rsidRDefault="004043D1" w:rsidP="006038C3">
      <w:pPr>
        <w:pStyle w:val="2"/>
        <w:numPr>
          <w:ilvl w:val="0"/>
          <w:numId w:val="9"/>
        </w:numPr>
        <w:rPr>
          <w:rFonts w:ascii="仿宋_GB2312" w:eastAsia="仿宋_GB2312"/>
          <w:kern w:val="0"/>
          <w:lang w:val="zh-CN"/>
        </w:rPr>
      </w:pPr>
      <w:bookmarkStart w:id="21" w:name="_Toc509908854"/>
      <w:r w:rsidRPr="006038C3">
        <w:rPr>
          <w:rFonts w:ascii="仿宋_GB2312" w:eastAsia="仿宋_GB2312" w:hint="eastAsia"/>
          <w:kern w:val="0"/>
          <w:lang w:val="zh-CN"/>
        </w:rPr>
        <w:lastRenderedPageBreak/>
        <w:t>协同平台</w:t>
      </w:r>
      <w:bookmarkEnd w:id="21"/>
    </w:p>
    <w:p w:rsidR="004043D1" w:rsidRDefault="004043D1" w:rsidP="004043D1">
      <w:r>
        <w:rPr>
          <w:noProof/>
        </w:rPr>
        <w:drawing>
          <wp:inline distT="0" distB="0" distL="0" distR="0">
            <wp:extent cx="5520055" cy="2856939"/>
            <wp:effectExtent l="19050" t="0" r="4445"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31"/>
                    <a:srcRect/>
                    <a:stretch>
                      <a:fillRect/>
                    </a:stretch>
                  </pic:blipFill>
                  <pic:spPr bwMode="auto">
                    <a:xfrm>
                      <a:off x="0" y="0"/>
                      <a:ext cx="5520055" cy="2856939"/>
                    </a:xfrm>
                    <a:prstGeom prst="rect">
                      <a:avLst/>
                    </a:prstGeom>
                    <a:noFill/>
                    <a:ln w="9525">
                      <a:noFill/>
                      <a:miter lim="800000"/>
                      <a:headEnd/>
                      <a:tailEnd/>
                    </a:ln>
                  </pic:spPr>
                </pic:pic>
              </a:graphicData>
            </a:graphic>
          </wp:inline>
        </w:drawing>
      </w:r>
    </w:p>
    <w:p w:rsidR="004043D1" w:rsidRDefault="004043D1" w:rsidP="004043D1">
      <w:r>
        <w:rPr>
          <w:noProof/>
        </w:rPr>
        <w:drawing>
          <wp:inline distT="0" distB="0" distL="0" distR="0">
            <wp:extent cx="5520055" cy="2856939"/>
            <wp:effectExtent l="19050" t="0" r="4445"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32"/>
                    <a:srcRect/>
                    <a:stretch>
                      <a:fillRect/>
                    </a:stretch>
                  </pic:blipFill>
                  <pic:spPr bwMode="auto">
                    <a:xfrm>
                      <a:off x="0" y="0"/>
                      <a:ext cx="5520055" cy="2856939"/>
                    </a:xfrm>
                    <a:prstGeom prst="rect">
                      <a:avLst/>
                    </a:prstGeom>
                    <a:noFill/>
                    <a:ln w="9525">
                      <a:noFill/>
                      <a:miter lim="800000"/>
                      <a:headEnd/>
                      <a:tailEnd/>
                    </a:ln>
                  </pic:spPr>
                </pic:pic>
              </a:graphicData>
            </a:graphic>
          </wp:inline>
        </w:drawing>
      </w:r>
    </w:p>
    <w:p w:rsidR="004043D1" w:rsidRDefault="004043D1" w:rsidP="004043D1">
      <w:r>
        <w:rPr>
          <w:noProof/>
        </w:rPr>
        <w:lastRenderedPageBreak/>
        <w:drawing>
          <wp:inline distT="0" distB="0" distL="0" distR="0">
            <wp:extent cx="5520055" cy="2856939"/>
            <wp:effectExtent l="19050" t="0" r="4445"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33"/>
                    <a:srcRect/>
                    <a:stretch>
                      <a:fillRect/>
                    </a:stretch>
                  </pic:blipFill>
                  <pic:spPr bwMode="auto">
                    <a:xfrm>
                      <a:off x="0" y="0"/>
                      <a:ext cx="5520055" cy="2856939"/>
                    </a:xfrm>
                    <a:prstGeom prst="rect">
                      <a:avLst/>
                    </a:prstGeom>
                    <a:noFill/>
                    <a:ln w="9525">
                      <a:noFill/>
                      <a:miter lim="800000"/>
                      <a:headEnd/>
                      <a:tailEnd/>
                    </a:ln>
                  </pic:spPr>
                </pic:pic>
              </a:graphicData>
            </a:graphic>
          </wp:inline>
        </w:drawing>
      </w:r>
    </w:p>
    <w:p w:rsidR="00D16079" w:rsidRPr="006038C3" w:rsidRDefault="00D16079" w:rsidP="006038C3">
      <w:pPr>
        <w:pStyle w:val="2"/>
        <w:numPr>
          <w:ilvl w:val="0"/>
          <w:numId w:val="9"/>
        </w:numPr>
        <w:rPr>
          <w:rFonts w:ascii="仿宋_GB2312" w:eastAsia="仿宋_GB2312"/>
          <w:kern w:val="0"/>
          <w:lang w:val="zh-CN"/>
        </w:rPr>
      </w:pPr>
      <w:r w:rsidRPr="006038C3">
        <w:rPr>
          <w:rFonts w:ascii="仿宋_GB2312" w:eastAsia="仿宋_GB2312" w:hint="eastAsia"/>
          <w:kern w:val="0"/>
          <w:lang w:val="zh-CN"/>
        </w:rPr>
        <w:t>宣传网站</w:t>
      </w:r>
    </w:p>
    <w:p w:rsidR="000A2690" w:rsidRDefault="000A2690" w:rsidP="000A2690">
      <w:r>
        <w:rPr>
          <w:noProof/>
        </w:rPr>
        <w:drawing>
          <wp:inline distT="0" distB="0" distL="0" distR="0">
            <wp:extent cx="5520055" cy="2857486"/>
            <wp:effectExtent l="1905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520055" cy="2857486"/>
                    </a:xfrm>
                    <a:prstGeom prst="rect">
                      <a:avLst/>
                    </a:prstGeom>
                    <a:noFill/>
                    <a:ln w="9525">
                      <a:noFill/>
                      <a:miter lim="800000"/>
                      <a:headEnd/>
                      <a:tailEnd/>
                    </a:ln>
                  </pic:spPr>
                </pic:pic>
              </a:graphicData>
            </a:graphic>
          </wp:inline>
        </w:drawing>
      </w:r>
    </w:p>
    <w:p w:rsidR="000A2690" w:rsidRDefault="000A2690" w:rsidP="000A2690">
      <w:r>
        <w:rPr>
          <w:noProof/>
        </w:rPr>
        <w:lastRenderedPageBreak/>
        <w:drawing>
          <wp:inline distT="0" distB="0" distL="0" distR="0">
            <wp:extent cx="5520055" cy="2849563"/>
            <wp:effectExtent l="1905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520055" cy="2849563"/>
                    </a:xfrm>
                    <a:prstGeom prst="rect">
                      <a:avLst/>
                    </a:prstGeom>
                    <a:noFill/>
                    <a:ln w="9525">
                      <a:noFill/>
                      <a:miter lim="800000"/>
                      <a:headEnd/>
                      <a:tailEnd/>
                    </a:ln>
                  </pic:spPr>
                </pic:pic>
              </a:graphicData>
            </a:graphic>
          </wp:inline>
        </w:drawing>
      </w:r>
    </w:p>
    <w:p w:rsidR="000A2690" w:rsidRDefault="000A2690" w:rsidP="000A2690">
      <w:r>
        <w:rPr>
          <w:noProof/>
        </w:rPr>
        <w:drawing>
          <wp:inline distT="0" distB="0" distL="0" distR="0">
            <wp:extent cx="5520055" cy="2859365"/>
            <wp:effectExtent l="1905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520055" cy="2859365"/>
                    </a:xfrm>
                    <a:prstGeom prst="rect">
                      <a:avLst/>
                    </a:prstGeom>
                    <a:noFill/>
                    <a:ln w="9525">
                      <a:noFill/>
                      <a:miter lim="800000"/>
                      <a:headEnd/>
                      <a:tailEnd/>
                    </a:ln>
                  </pic:spPr>
                </pic:pic>
              </a:graphicData>
            </a:graphic>
          </wp:inline>
        </w:drawing>
      </w:r>
    </w:p>
    <w:p w:rsidR="000A2690" w:rsidRDefault="000A2690" w:rsidP="000A2690">
      <w:r>
        <w:rPr>
          <w:noProof/>
        </w:rPr>
        <w:drawing>
          <wp:inline distT="0" distB="0" distL="0" distR="0">
            <wp:extent cx="5520055" cy="2853588"/>
            <wp:effectExtent l="1905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520055" cy="2853588"/>
                    </a:xfrm>
                    <a:prstGeom prst="rect">
                      <a:avLst/>
                    </a:prstGeom>
                    <a:noFill/>
                    <a:ln w="9525">
                      <a:noFill/>
                      <a:miter lim="800000"/>
                      <a:headEnd/>
                      <a:tailEnd/>
                    </a:ln>
                  </pic:spPr>
                </pic:pic>
              </a:graphicData>
            </a:graphic>
          </wp:inline>
        </w:drawing>
      </w:r>
    </w:p>
    <w:p w:rsidR="000A2690" w:rsidRDefault="000A2690" w:rsidP="000A2690">
      <w:r>
        <w:rPr>
          <w:noProof/>
        </w:rPr>
        <w:lastRenderedPageBreak/>
        <w:drawing>
          <wp:inline distT="0" distB="0" distL="0" distR="0">
            <wp:extent cx="5520055" cy="2847555"/>
            <wp:effectExtent l="1905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5520055" cy="2847555"/>
                    </a:xfrm>
                    <a:prstGeom prst="rect">
                      <a:avLst/>
                    </a:prstGeom>
                    <a:noFill/>
                    <a:ln w="9525">
                      <a:noFill/>
                      <a:miter lim="800000"/>
                      <a:headEnd/>
                      <a:tailEnd/>
                    </a:ln>
                  </pic:spPr>
                </pic:pic>
              </a:graphicData>
            </a:graphic>
          </wp:inline>
        </w:drawing>
      </w:r>
    </w:p>
    <w:p w:rsidR="000A2690" w:rsidRDefault="000A2690" w:rsidP="000A2690">
      <w:r>
        <w:rPr>
          <w:noProof/>
        </w:rPr>
        <w:drawing>
          <wp:inline distT="0" distB="0" distL="0" distR="0">
            <wp:extent cx="5520055" cy="2853456"/>
            <wp:effectExtent l="19050" t="0" r="4445" b="0"/>
            <wp:docPr id="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520055" cy="2853456"/>
                    </a:xfrm>
                    <a:prstGeom prst="rect">
                      <a:avLst/>
                    </a:prstGeom>
                    <a:noFill/>
                    <a:ln w="9525">
                      <a:noFill/>
                      <a:miter lim="800000"/>
                      <a:headEnd/>
                      <a:tailEnd/>
                    </a:ln>
                  </pic:spPr>
                </pic:pic>
              </a:graphicData>
            </a:graphic>
          </wp:inline>
        </w:drawing>
      </w:r>
    </w:p>
    <w:p w:rsidR="002666E7" w:rsidRDefault="002666E7" w:rsidP="002666E7">
      <w:pPr>
        <w:pStyle w:val="2"/>
        <w:numPr>
          <w:ilvl w:val="0"/>
          <w:numId w:val="9"/>
        </w:numPr>
        <w:rPr>
          <w:ins w:id="22" w:author="lxin" w:date="2018-03-27T21:23:00Z"/>
          <w:rFonts w:ascii="仿宋_GB2312" w:eastAsia="仿宋_GB2312"/>
          <w:kern w:val="0"/>
          <w:lang w:val="zh-CN"/>
        </w:rPr>
      </w:pPr>
      <w:r w:rsidRPr="002666E7">
        <w:rPr>
          <w:rFonts w:ascii="仿宋_GB2312" w:eastAsia="仿宋_GB2312" w:hint="eastAsia"/>
          <w:kern w:val="0"/>
          <w:lang w:val="zh-CN"/>
        </w:rPr>
        <w:lastRenderedPageBreak/>
        <w:t>元数据管理系统</w:t>
      </w:r>
    </w:p>
    <w:p w:rsidR="00042FD6" w:rsidRDefault="00042FD6" w:rsidP="00042FD6">
      <w:pPr>
        <w:jc w:val="center"/>
        <w:rPr>
          <w:ins w:id="23" w:author="lxin" w:date="2018-03-27T21:24:00Z"/>
          <w:lang w:val="zh-CN"/>
        </w:rPr>
        <w:pPrChange w:id="24" w:author="lxin" w:date="2018-03-27T21:25:00Z">
          <w:pPr>
            <w:pStyle w:val="2"/>
            <w:numPr>
              <w:numId w:val="9"/>
            </w:numPr>
            <w:ind w:left="420" w:hanging="420"/>
          </w:pPr>
        </w:pPrChange>
      </w:pPr>
      <w:ins w:id="25" w:author="lxin" w:date="2018-03-27T21:24:00Z">
        <w:r>
          <w:rPr>
            <w:noProof/>
          </w:rPr>
          <w:drawing>
            <wp:inline distT="0" distB="0" distL="0" distR="0">
              <wp:extent cx="4540250" cy="3212465"/>
              <wp:effectExtent l="0" t="0" r="0" b="6985"/>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40250" cy="3212465"/>
                      </a:xfrm>
                      <a:prstGeom prst="rect">
                        <a:avLst/>
                      </a:prstGeom>
                      <a:noFill/>
                      <a:ln>
                        <a:noFill/>
                      </a:ln>
                      <a:effectLst/>
                    </pic:spPr>
                  </pic:pic>
                </a:graphicData>
              </a:graphic>
            </wp:inline>
          </w:drawing>
        </w:r>
      </w:ins>
    </w:p>
    <w:p w:rsidR="00042FD6" w:rsidRPr="00042FD6" w:rsidRDefault="00042FD6" w:rsidP="00042FD6">
      <w:pPr>
        <w:jc w:val="center"/>
        <w:rPr>
          <w:rFonts w:hint="eastAsia"/>
          <w:lang w:val="zh-CN"/>
          <w:rPrChange w:id="26" w:author="lxin" w:date="2018-03-27T21:23:00Z">
            <w:rPr>
              <w:rFonts w:ascii="仿宋_GB2312" w:eastAsia="仿宋_GB2312"/>
              <w:kern w:val="0"/>
              <w:lang w:val="zh-CN"/>
            </w:rPr>
          </w:rPrChange>
        </w:rPr>
        <w:pPrChange w:id="27" w:author="lxin" w:date="2018-03-27T21:25:00Z">
          <w:pPr>
            <w:pStyle w:val="2"/>
            <w:numPr>
              <w:numId w:val="9"/>
            </w:numPr>
            <w:ind w:left="420" w:hanging="420"/>
          </w:pPr>
        </w:pPrChange>
      </w:pPr>
      <w:ins w:id="28" w:author="lxin" w:date="2018-03-27T21:25:00Z">
        <w:r>
          <w:rPr>
            <w:noProof/>
          </w:rPr>
          <w:drawing>
            <wp:inline distT="0" distB="0" distL="0" distR="0">
              <wp:extent cx="4540250" cy="320421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40250" cy="3204210"/>
                      </a:xfrm>
                      <a:prstGeom prst="rect">
                        <a:avLst/>
                      </a:prstGeom>
                      <a:noFill/>
                      <a:ln>
                        <a:noFill/>
                      </a:ln>
                      <a:effectLst/>
                    </pic:spPr>
                  </pic:pic>
                </a:graphicData>
              </a:graphic>
            </wp:inline>
          </w:drawing>
        </w:r>
        <w:r>
          <w:rPr>
            <w:rFonts w:ascii="仿宋_GB2312" w:eastAsia="仿宋_GB2312" w:hAnsi="宋体" w:hint="eastAsia"/>
            <w:bCs/>
            <w:noProof/>
            <w:sz w:val="28"/>
            <w:szCs w:val="28"/>
          </w:rPr>
          <w:lastRenderedPageBreak/>
          <w:drawing>
            <wp:inline distT="0" distB="0" distL="0" distR="0">
              <wp:extent cx="4531995" cy="3212465"/>
              <wp:effectExtent l="0" t="0" r="1905" b="6985"/>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1995" cy="3212465"/>
                      </a:xfrm>
                      <a:prstGeom prst="rect">
                        <a:avLst/>
                      </a:prstGeom>
                      <a:noFill/>
                      <a:ln>
                        <a:noFill/>
                      </a:ln>
                    </pic:spPr>
                  </pic:pic>
                </a:graphicData>
              </a:graphic>
            </wp:inline>
          </w:drawing>
        </w:r>
      </w:ins>
    </w:p>
    <w:p w:rsidR="00E476AD" w:rsidRPr="006038C3" w:rsidRDefault="0078160A" w:rsidP="006038C3">
      <w:pPr>
        <w:pStyle w:val="1"/>
        <w:rPr>
          <w:rFonts w:ascii="仿宋_GB2312" w:eastAsia="仿宋_GB2312"/>
          <w:kern w:val="0"/>
          <w:sz w:val="36"/>
          <w:szCs w:val="36"/>
        </w:rPr>
      </w:pPr>
      <w:bookmarkStart w:id="29" w:name="_Toc509908855"/>
      <w:r w:rsidRPr="006038C3">
        <w:rPr>
          <w:rFonts w:ascii="仿宋_GB2312" w:eastAsia="仿宋_GB2312" w:hint="eastAsia"/>
          <w:kern w:val="0"/>
          <w:sz w:val="36"/>
          <w:szCs w:val="36"/>
        </w:rPr>
        <w:t>5、特色创新</w:t>
      </w:r>
      <w:bookmarkEnd w:id="29"/>
    </w:p>
    <w:p w:rsidR="00BF3A41" w:rsidRPr="00BF3A41" w:rsidRDefault="00231CF9" w:rsidP="00BF3A41">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5.1</w:t>
      </w:r>
      <w:r w:rsidR="00BF3A41" w:rsidRPr="00BF3A41">
        <w:rPr>
          <w:rFonts w:ascii="仿宋_GB2312" w:eastAsia="仿宋_GB2312" w:hAnsi="宋体" w:hint="eastAsia"/>
          <w:kern w:val="0"/>
          <w:sz w:val="28"/>
          <w:szCs w:val="28"/>
        </w:rPr>
        <w:t>运用基于参考</w:t>
      </w:r>
      <w:bookmarkStart w:id="30" w:name="_GoBack"/>
      <w:bookmarkEnd w:id="30"/>
      <w:r w:rsidR="00BF3A41" w:rsidRPr="00BF3A41">
        <w:rPr>
          <w:rFonts w:ascii="仿宋_GB2312" w:eastAsia="仿宋_GB2312" w:hAnsi="宋体" w:hint="eastAsia"/>
          <w:kern w:val="0"/>
          <w:sz w:val="28"/>
          <w:szCs w:val="28"/>
        </w:rPr>
        <w:t>模型的开发方法。引入国际研发力量，参考欧盟环境大数据参考模型，建立上海农业物联网大数据参考模型。</w:t>
      </w:r>
    </w:p>
    <w:p w:rsidR="00BF3A41" w:rsidRPr="00BF3A41" w:rsidRDefault="00231CF9" w:rsidP="00BF3A41">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5.2</w:t>
      </w:r>
      <w:r w:rsidR="00BF3A41" w:rsidRPr="00BF3A41">
        <w:rPr>
          <w:rFonts w:ascii="仿宋_GB2312" w:eastAsia="仿宋_GB2312" w:hAnsi="宋体" w:hint="eastAsia"/>
          <w:kern w:val="0"/>
          <w:sz w:val="28"/>
          <w:szCs w:val="28"/>
        </w:rPr>
        <w:t>通过采用欧洲环境大数据参考模型，对上海农业物联网云平台的数据进行整理和标准化，使之兼容国际标准。</w:t>
      </w:r>
    </w:p>
    <w:p w:rsidR="00BF3A41" w:rsidRPr="00BF3A41" w:rsidRDefault="00231CF9" w:rsidP="00BF3A41">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5.3</w:t>
      </w:r>
      <w:r w:rsidR="00BF3A41" w:rsidRPr="00BF3A41">
        <w:rPr>
          <w:rFonts w:ascii="仿宋_GB2312" w:eastAsia="仿宋_GB2312" w:hAnsi="宋体" w:hint="eastAsia"/>
          <w:kern w:val="0"/>
          <w:sz w:val="28"/>
          <w:szCs w:val="28"/>
        </w:rPr>
        <w:t>设计实现基于分布式架构的农业云平台的基础设施的搭建、部署、和应用。</w:t>
      </w:r>
    </w:p>
    <w:p w:rsidR="00BF3A41" w:rsidRPr="00BF3A41" w:rsidRDefault="00231CF9" w:rsidP="00BF3A41">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5.4</w:t>
      </w:r>
      <w:r w:rsidR="00BF3A41" w:rsidRPr="00BF3A41">
        <w:rPr>
          <w:rFonts w:ascii="仿宋_GB2312" w:eastAsia="仿宋_GB2312" w:hAnsi="宋体" w:hint="eastAsia"/>
          <w:kern w:val="0"/>
          <w:sz w:val="28"/>
          <w:szCs w:val="28"/>
        </w:rPr>
        <w:t>通过大数据模型的研究及应用，建立面向示范应用的上海农业物联网云平台的基础设施。</w:t>
      </w:r>
    </w:p>
    <w:p w:rsidR="00E476AD" w:rsidRPr="00BF3A41" w:rsidRDefault="00231CF9" w:rsidP="00BF3A41">
      <w:pPr>
        <w:spacing w:line="360" w:lineRule="auto"/>
        <w:ind w:firstLineChars="201" w:firstLine="563"/>
        <w:rPr>
          <w:rFonts w:ascii="仿宋_GB2312" w:eastAsia="仿宋_GB2312" w:hAnsi="宋体"/>
          <w:kern w:val="0"/>
          <w:sz w:val="28"/>
          <w:szCs w:val="28"/>
        </w:rPr>
      </w:pPr>
      <w:r>
        <w:rPr>
          <w:rFonts w:ascii="仿宋_GB2312" w:eastAsia="仿宋_GB2312" w:hAnsi="宋体" w:hint="eastAsia"/>
          <w:kern w:val="0"/>
          <w:sz w:val="28"/>
          <w:szCs w:val="28"/>
        </w:rPr>
        <w:t>5.5</w:t>
      </w:r>
      <w:r w:rsidR="00BF3A41" w:rsidRPr="00BF3A41">
        <w:rPr>
          <w:rFonts w:ascii="仿宋_GB2312" w:eastAsia="仿宋_GB2312" w:hAnsi="宋体" w:hint="eastAsia"/>
          <w:kern w:val="0"/>
          <w:sz w:val="28"/>
          <w:szCs w:val="28"/>
        </w:rPr>
        <w:t>实现上海农业物联网云平台的不同基础设施之间，协同地提供支持跨学科研究所需的数据、服务等资源。</w:t>
      </w:r>
    </w:p>
    <w:p w:rsidR="00E476AD" w:rsidRPr="00BF3A41" w:rsidRDefault="00E476AD" w:rsidP="00BF3A41">
      <w:pPr>
        <w:spacing w:line="360" w:lineRule="auto"/>
        <w:ind w:firstLineChars="201" w:firstLine="563"/>
        <w:rPr>
          <w:rFonts w:ascii="仿宋_GB2312" w:eastAsia="仿宋_GB2312" w:hAnsi="宋体"/>
          <w:kern w:val="0"/>
          <w:sz w:val="28"/>
          <w:szCs w:val="28"/>
        </w:rPr>
      </w:pPr>
    </w:p>
    <w:sectPr w:rsidR="00E476AD" w:rsidRPr="00BF3A41" w:rsidSect="00E476AD">
      <w:footerReference w:type="even" r:id="rId43"/>
      <w:footerReference w:type="default" r:id="rId44"/>
      <w:type w:val="continuous"/>
      <w:pgSz w:w="11906" w:h="16838"/>
      <w:pgMar w:top="1440" w:right="1416" w:bottom="1440" w:left="1797"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39D5" w:rsidRDefault="00A739D5" w:rsidP="00E476AD">
      <w:r>
        <w:separator/>
      </w:r>
    </w:p>
  </w:endnote>
  <w:endnote w:type="continuationSeparator" w:id="0">
    <w:p w:rsidR="00A739D5" w:rsidRDefault="00A739D5" w:rsidP="00E47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宋体-WinCharSetFFFF-H">
    <w:altName w:val="方正舒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A41" w:rsidRDefault="00A04093">
    <w:pPr>
      <w:pStyle w:val="a6"/>
      <w:framePr w:wrap="around" w:vAnchor="text" w:hAnchor="margin" w:xAlign="center" w:y="1"/>
      <w:rPr>
        <w:rStyle w:val="18"/>
      </w:rPr>
    </w:pPr>
    <w:r>
      <w:fldChar w:fldCharType="begin"/>
    </w:r>
    <w:r w:rsidR="00BF3A41">
      <w:rPr>
        <w:rStyle w:val="18"/>
      </w:rPr>
      <w:instrText xml:space="preserve">PAGE  </w:instrText>
    </w:r>
    <w:r>
      <w:fldChar w:fldCharType="end"/>
    </w:r>
  </w:p>
  <w:p w:rsidR="00BF3A41" w:rsidRDefault="00BF3A41">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A41" w:rsidRDefault="00A04093">
    <w:pPr>
      <w:pStyle w:val="a6"/>
      <w:framePr w:wrap="around" w:vAnchor="text" w:hAnchor="margin" w:xAlign="center" w:y="1"/>
      <w:rPr>
        <w:rStyle w:val="18"/>
      </w:rPr>
    </w:pPr>
    <w:r>
      <w:fldChar w:fldCharType="begin"/>
    </w:r>
    <w:r w:rsidR="00BF3A41">
      <w:rPr>
        <w:rStyle w:val="18"/>
      </w:rPr>
      <w:instrText xml:space="preserve">PAGE  </w:instrText>
    </w:r>
    <w:r>
      <w:fldChar w:fldCharType="separate"/>
    </w:r>
    <w:r w:rsidR="00042FD6">
      <w:rPr>
        <w:rStyle w:val="18"/>
        <w:noProof/>
      </w:rPr>
      <w:t>22</w:t>
    </w:r>
    <w:r>
      <w:fldChar w:fldCharType="end"/>
    </w:r>
  </w:p>
  <w:p w:rsidR="00BF3A41" w:rsidRDefault="00BF3A41">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39D5" w:rsidRDefault="00A739D5" w:rsidP="00E476AD">
      <w:r>
        <w:separator/>
      </w:r>
    </w:p>
  </w:footnote>
  <w:footnote w:type="continuationSeparator" w:id="0">
    <w:p w:rsidR="00A739D5" w:rsidRDefault="00A739D5" w:rsidP="00E476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B"/>
    <w:multiLevelType w:val="multilevel"/>
    <w:tmpl w:val="0000000B"/>
    <w:lvl w:ilvl="0">
      <w:start w:val="1"/>
      <w:numFmt w:val="bullet"/>
      <w:lvlText w:val=""/>
      <w:lvlJc w:val="left"/>
      <w:pPr>
        <w:ind w:left="983" w:hanging="420"/>
      </w:pPr>
      <w:rPr>
        <w:rFonts w:ascii="Wingdings" w:hAnsi="Wingdings" w:hint="default"/>
      </w:rPr>
    </w:lvl>
    <w:lvl w:ilvl="1" w:tentative="1">
      <w:start w:val="1"/>
      <w:numFmt w:val="bullet"/>
      <w:lvlText w:val=""/>
      <w:lvlJc w:val="left"/>
      <w:pPr>
        <w:ind w:left="1403" w:hanging="420"/>
      </w:pPr>
      <w:rPr>
        <w:rFonts w:ascii="Wingdings" w:hAnsi="Wingdings" w:hint="default"/>
      </w:rPr>
    </w:lvl>
    <w:lvl w:ilvl="2" w:tentative="1">
      <w:start w:val="1"/>
      <w:numFmt w:val="bullet"/>
      <w:lvlText w:val=""/>
      <w:lvlJc w:val="left"/>
      <w:pPr>
        <w:ind w:left="1823" w:hanging="420"/>
      </w:pPr>
      <w:rPr>
        <w:rFonts w:ascii="Wingdings" w:hAnsi="Wingdings" w:hint="default"/>
      </w:rPr>
    </w:lvl>
    <w:lvl w:ilvl="3" w:tentative="1">
      <w:start w:val="1"/>
      <w:numFmt w:val="bullet"/>
      <w:lvlText w:val=""/>
      <w:lvlJc w:val="left"/>
      <w:pPr>
        <w:ind w:left="2243" w:hanging="420"/>
      </w:pPr>
      <w:rPr>
        <w:rFonts w:ascii="Wingdings" w:hAnsi="Wingdings" w:hint="default"/>
      </w:rPr>
    </w:lvl>
    <w:lvl w:ilvl="4" w:tentative="1">
      <w:start w:val="1"/>
      <w:numFmt w:val="bullet"/>
      <w:lvlText w:val=""/>
      <w:lvlJc w:val="left"/>
      <w:pPr>
        <w:ind w:left="2663" w:hanging="420"/>
      </w:pPr>
      <w:rPr>
        <w:rFonts w:ascii="Wingdings" w:hAnsi="Wingdings" w:hint="default"/>
      </w:rPr>
    </w:lvl>
    <w:lvl w:ilvl="5" w:tentative="1">
      <w:start w:val="1"/>
      <w:numFmt w:val="bullet"/>
      <w:lvlText w:val=""/>
      <w:lvlJc w:val="left"/>
      <w:pPr>
        <w:ind w:left="3083" w:hanging="420"/>
      </w:pPr>
      <w:rPr>
        <w:rFonts w:ascii="Wingdings" w:hAnsi="Wingdings" w:hint="default"/>
      </w:rPr>
    </w:lvl>
    <w:lvl w:ilvl="6" w:tentative="1">
      <w:start w:val="1"/>
      <w:numFmt w:val="bullet"/>
      <w:lvlText w:val=""/>
      <w:lvlJc w:val="left"/>
      <w:pPr>
        <w:ind w:left="3503" w:hanging="420"/>
      </w:pPr>
      <w:rPr>
        <w:rFonts w:ascii="Wingdings" w:hAnsi="Wingdings" w:hint="default"/>
      </w:rPr>
    </w:lvl>
    <w:lvl w:ilvl="7" w:tentative="1">
      <w:start w:val="1"/>
      <w:numFmt w:val="bullet"/>
      <w:lvlText w:val=""/>
      <w:lvlJc w:val="left"/>
      <w:pPr>
        <w:ind w:left="3923" w:hanging="420"/>
      </w:pPr>
      <w:rPr>
        <w:rFonts w:ascii="Wingdings" w:hAnsi="Wingdings" w:hint="default"/>
      </w:rPr>
    </w:lvl>
    <w:lvl w:ilvl="8" w:tentative="1">
      <w:start w:val="1"/>
      <w:numFmt w:val="bullet"/>
      <w:lvlText w:val=""/>
      <w:lvlJc w:val="left"/>
      <w:pPr>
        <w:ind w:left="4343" w:hanging="420"/>
      </w:pPr>
      <w:rPr>
        <w:rFonts w:ascii="Wingdings" w:hAnsi="Wingdings" w:hint="default"/>
      </w:rPr>
    </w:lvl>
  </w:abstractNum>
  <w:abstractNum w:abstractNumId="1">
    <w:nsid w:val="0000000F"/>
    <w:multiLevelType w:val="multilevel"/>
    <w:tmpl w:val="0000000F"/>
    <w:lvl w:ilvl="0">
      <w:start w:val="1"/>
      <w:numFmt w:val="bullet"/>
      <w:lvlText w:val=""/>
      <w:lvlJc w:val="left"/>
      <w:pPr>
        <w:ind w:left="983" w:hanging="420"/>
      </w:pPr>
      <w:rPr>
        <w:rFonts w:ascii="Wingdings" w:hAnsi="Wingdings" w:hint="default"/>
      </w:rPr>
    </w:lvl>
    <w:lvl w:ilvl="1" w:tentative="1">
      <w:start w:val="1"/>
      <w:numFmt w:val="bullet"/>
      <w:lvlText w:val=""/>
      <w:lvlJc w:val="left"/>
      <w:pPr>
        <w:ind w:left="1403" w:hanging="420"/>
      </w:pPr>
      <w:rPr>
        <w:rFonts w:ascii="Wingdings" w:hAnsi="Wingdings" w:hint="default"/>
      </w:rPr>
    </w:lvl>
    <w:lvl w:ilvl="2" w:tentative="1">
      <w:start w:val="1"/>
      <w:numFmt w:val="bullet"/>
      <w:lvlText w:val=""/>
      <w:lvlJc w:val="left"/>
      <w:pPr>
        <w:ind w:left="1823" w:hanging="420"/>
      </w:pPr>
      <w:rPr>
        <w:rFonts w:ascii="Wingdings" w:hAnsi="Wingdings" w:hint="default"/>
      </w:rPr>
    </w:lvl>
    <w:lvl w:ilvl="3" w:tentative="1">
      <w:start w:val="1"/>
      <w:numFmt w:val="bullet"/>
      <w:lvlText w:val=""/>
      <w:lvlJc w:val="left"/>
      <w:pPr>
        <w:ind w:left="2243" w:hanging="420"/>
      </w:pPr>
      <w:rPr>
        <w:rFonts w:ascii="Wingdings" w:hAnsi="Wingdings" w:hint="default"/>
      </w:rPr>
    </w:lvl>
    <w:lvl w:ilvl="4" w:tentative="1">
      <w:start w:val="1"/>
      <w:numFmt w:val="bullet"/>
      <w:lvlText w:val=""/>
      <w:lvlJc w:val="left"/>
      <w:pPr>
        <w:ind w:left="2663" w:hanging="420"/>
      </w:pPr>
      <w:rPr>
        <w:rFonts w:ascii="Wingdings" w:hAnsi="Wingdings" w:hint="default"/>
      </w:rPr>
    </w:lvl>
    <w:lvl w:ilvl="5" w:tentative="1">
      <w:start w:val="1"/>
      <w:numFmt w:val="bullet"/>
      <w:pStyle w:val="6"/>
      <w:lvlText w:val=""/>
      <w:lvlJc w:val="left"/>
      <w:pPr>
        <w:ind w:left="3083" w:hanging="420"/>
      </w:pPr>
      <w:rPr>
        <w:rFonts w:ascii="Wingdings" w:hAnsi="Wingdings" w:hint="default"/>
      </w:rPr>
    </w:lvl>
    <w:lvl w:ilvl="6" w:tentative="1">
      <w:start w:val="1"/>
      <w:numFmt w:val="bullet"/>
      <w:pStyle w:val="7"/>
      <w:lvlText w:val=""/>
      <w:lvlJc w:val="left"/>
      <w:pPr>
        <w:ind w:left="3503" w:hanging="420"/>
      </w:pPr>
      <w:rPr>
        <w:rFonts w:ascii="Wingdings" w:hAnsi="Wingdings" w:hint="default"/>
      </w:rPr>
    </w:lvl>
    <w:lvl w:ilvl="7" w:tentative="1">
      <w:start w:val="1"/>
      <w:numFmt w:val="bullet"/>
      <w:pStyle w:val="8"/>
      <w:lvlText w:val=""/>
      <w:lvlJc w:val="left"/>
      <w:pPr>
        <w:ind w:left="3923" w:hanging="420"/>
      </w:pPr>
      <w:rPr>
        <w:rFonts w:ascii="Wingdings" w:hAnsi="Wingdings" w:hint="default"/>
      </w:rPr>
    </w:lvl>
    <w:lvl w:ilvl="8" w:tentative="1">
      <w:start w:val="1"/>
      <w:numFmt w:val="bullet"/>
      <w:pStyle w:val="9"/>
      <w:lvlText w:val=""/>
      <w:lvlJc w:val="left"/>
      <w:pPr>
        <w:ind w:left="4343" w:hanging="420"/>
      </w:pPr>
      <w:rPr>
        <w:rFonts w:ascii="Wingdings" w:hAnsi="Wingdings" w:hint="default"/>
      </w:rPr>
    </w:lvl>
  </w:abstractNum>
  <w:abstractNum w:abstractNumId="2">
    <w:nsid w:val="00000011"/>
    <w:multiLevelType w:val="multilevel"/>
    <w:tmpl w:val="00000011"/>
    <w:lvl w:ilvl="0">
      <w:start w:val="1"/>
      <w:numFmt w:val="bullet"/>
      <w:lvlText w:val=""/>
      <w:lvlJc w:val="left"/>
      <w:pPr>
        <w:ind w:left="983" w:hanging="420"/>
      </w:pPr>
      <w:rPr>
        <w:rFonts w:ascii="Wingdings" w:hAnsi="Wingdings" w:hint="default"/>
      </w:rPr>
    </w:lvl>
    <w:lvl w:ilvl="1" w:tentative="1">
      <w:start w:val="1"/>
      <w:numFmt w:val="bullet"/>
      <w:lvlText w:val=""/>
      <w:lvlJc w:val="left"/>
      <w:pPr>
        <w:ind w:left="1403" w:hanging="420"/>
      </w:pPr>
      <w:rPr>
        <w:rFonts w:ascii="Wingdings" w:hAnsi="Wingdings" w:hint="default"/>
      </w:rPr>
    </w:lvl>
    <w:lvl w:ilvl="2" w:tentative="1">
      <w:start w:val="1"/>
      <w:numFmt w:val="bullet"/>
      <w:lvlText w:val=""/>
      <w:lvlJc w:val="left"/>
      <w:pPr>
        <w:ind w:left="1823" w:hanging="420"/>
      </w:pPr>
      <w:rPr>
        <w:rFonts w:ascii="Wingdings" w:hAnsi="Wingdings" w:hint="default"/>
      </w:rPr>
    </w:lvl>
    <w:lvl w:ilvl="3" w:tentative="1">
      <w:start w:val="1"/>
      <w:numFmt w:val="bullet"/>
      <w:lvlText w:val=""/>
      <w:lvlJc w:val="left"/>
      <w:pPr>
        <w:ind w:left="2243" w:hanging="420"/>
      </w:pPr>
      <w:rPr>
        <w:rFonts w:ascii="Wingdings" w:hAnsi="Wingdings" w:hint="default"/>
      </w:rPr>
    </w:lvl>
    <w:lvl w:ilvl="4" w:tentative="1">
      <w:start w:val="1"/>
      <w:numFmt w:val="bullet"/>
      <w:lvlText w:val=""/>
      <w:lvlJc w:val="left"/>
      <w:pPr>
        <w:ind w:left="2663" w:hanging="420"/>
      </w:pPr>
      <w:rPr>
        <w:rFonts w:ascii="Wingdings" w:hAnsi="Wingdings" w:hint="default"/>
      </w:rPr>
    </w:lvl>
    <w:lvl w:ilvl="5" w:tentative="1">
      <w:start w:val="1"/>
      <w:numFmt w:val="bullet"/>
      <w:lvlText w:val=""/>
      <w:lvlJc w:val="left"/>
      <w:pPr>
        <w:ind w:left="3083" w:hanging="420"/>
      </w:pPr>
      <w:rPr>
        <w:rFonts w:ascii="Wingdings" w:hAnsi="Wingdings" w:hint="default"/>
      </w:rPr>
    </w:lvl>
    <w:lvl w:ilvl="6" w:tentative="1">
      <w:start w:val="1"/>
      <w:numFmt w:val="bullet"/>
      <w:lvlText w:val=""/>
      <w:lvlJc w:val="left"/>
      <w:pPr>
        <w:ind w:left="3503" w:hanging="420"/>
      </w:pPr>
      <w:rPr>
        <w:rFonts w:ascii="Wingdings" w:hAnsi="Wingdings" w:hint="default"/>
      </w:rPr>
    </w:lvl>
    <w:lvl w:ilvl="7" w:tentative="1">
      <w:start w:val="1"/>
      <w:numFmt w:val="bullet"/>
      <w:lvlText w:val=""/>
      <w:lvlJc w:val="left"/>
      <w:pPr>
        <w:ind w:left="3923" w:hanging="420"/>
      </w:pPr>
      <w:rPr>
        <w:rFonts w:ascii="Wingdings" w:hAnsi="Wingdings" w:hint="default"/>
      </w:rPr>
    </w:lvl>
    <w:lvl w:ilvl="8" w:tentative="1">
      <w:start w:val="1"/>
      <w:numFmt w:val="bullet"/>
      <w:lvlText w:val=""/>
      <w:lvlJc w:val="left"/>
      <w:pPr>
        <w:ind w:left="4343" w:hanging="420"/>
      </w:pPr>
      <w:rPr>
        <w:rFonts w:ascii="Wingdings" w:hAnsi="Wingdings" w:hint="default"/>
      </w:rPr>
    </w:lvl>
  </w:abstractNum>
  <w:abstractNum w:abstractNumId="3">
    <w:nsid w:val="00000012"/>
    <w:multiLevelType w:val="multilevel"/>
    <w:tmpl w:val="00000012"/>
    <w:lvl w:ilvl="0" w:tentative="1">
      <w:start w:val="1"/>
      <w:numFmt w:val="chineseCountingThousand"/>
      <w:pStyle w:val="a"/>
      <w:lvlText w:val="%1、"/>
      <w:lvlJc w:val="left"/>
      <w:pPr>
        <w:ind w:left="902"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nsid w:val="00000014"/>
    <w:multiLevelType w:val="multilevel"/>
    <w:tmpl w:val="00000014"/>
    <w:lvl w:ilvl="0">
      <w:start w:val="1"/>
      <w:numFmt w:val="bullet"/>
      <w:lvlText w:val=""/>
      <w:lvlJc w:val="left"/>
      <w:pPr>
        <w:ind w:left="983" w:hanging="420"/>
      </w:pPr>
      <w:rPr>
        <w:rFonts w:ascii="Wingdings" w:hAnsi="Wingdings" w:hint="default"/>
      </w:rPr>
    </w:lvl>
    <w:lvl w:ilvl="1" w:tentative="1">
      <w:start w:val="1"/>
      <w:numFmt w:val="bullet"/>
      <w:lvlText w:val=""/>
      <w:lvlJc w:val="left"/>
      <w:pPr>
        <w:ind w:left="1403" w:hanging="420"/>
      </w:pPr>
      <w:rPr>
        <w:rFonts w:ascii="Wingdings" w:hAnsi="Wingdings" w:hint="default"/>
      </w:rPr>
    </w:lvl>
    <w:lvl w:ilvl="2" w:tentative="1">
      <w:start w:val="1"/>
      <w:numFmt w:val="bullet"/>
      <w:lvlText w:val=""/>
      <w:lvlJc w:val="left"/>
      <w:pPr>
        <w:ind w:left="1823" w:hanging="420"/>
      </w:pPr>
      <w:rPr>
        <w:rFonts w:ascii="Wingdings" w:hAnsi="Wingdings" w:hint="default"/>
      </w:rPr>
    </w:lvl>
    <w:lvl w:ilvl="3" w:tentative="1">
      <w:start w:val="1"/>
      <w:numFmt w:val="bullet"/>
      <w:lvlText w:val=""/>
      <w:lvlJc w:val="left"/>
      <w:pPr>
        <w:ind w:left="2243" w:hanging="420"/>
      </w:pPr>
      <w:rPr>
        <w:rFonts w:ascii="Wingdings" w:hAnsi="Wingdings" w:hint="default"/>
      </w:rPr>
    </w:lvl>
    <w:lvl w:ilvl="4" w:tentative="1">
      <w:start w:val="1"/>
      <w:numFmt w:val="bullet"/>
      <w:lvlText w:val=""/>
      <w:lvlJc w:val="left"/>
      <w:pPr>
        <w:ind w:left="2663" w:hanging="420"/>
      </w:pPr>
      <w:rPr>
        <w:rFonts w:ascii="Wingdings" w:hAnsi="Wingdings" w:hint="default"/>
      </w:rPr>
    </w:lvl>
    <w:lvl w:ilvl="5" w:tentative="1">
      <w:start w:val="1"/>
      <w:numFmt w:val="bullet"/>
      <w:lvlText w:val=""/>
      <w:lvlJc w:val="left"/>
      <w:pPr>
        <w:ind w:left="3083" w:hanging="420"/>
      </w:pPr>
      <w:rPr>
        <w:rFonts w:ascii="Wingdings" w:hAnsi="Wingdings" w:hint="default"/>
      </w:rPr>
    </w:lvl>
    <w:lvl w:ilvl="6" w:tentative="1">
      <w:start w:val="1"/>
      <w:numFmt w:val="bullet"/>
      <w:lvlText w:val=""/>
      <w:lvlJc w:val="left"/>
      <w:pPr>
        <w:ind w:left="3503" w:hanging="420"/>
      </w:pPr>
      <w:rPr>
        <w:rFonts w:ascii="Wingdings" w:hAnsi="Wingdings" w:hint="default"/>
      </w:rPr>
    </w:lvl>
    <w:lvl w:ilvl="7" w:tentative="1">
      <w:start w:val="1"/>
      <w:numFmt w:val="bullet"/>
      <w:lvlText w:val=""/>
      <w:lvlJc w:val="left"/>
      <w:pPr>
        <w:ind w:left="3923" w:hanging="420"/>
      </w:pPr>
      <w:rPr>
        <w:rFonts w:ascii="Wingdings" w:hAnsi="Wingdings" w:hint="default"/>
      </w:rPr>
    </w:lvl>
    <w:lvl w:ilvl="8" w:tentative="1">
      <w:start w:val="1"/>
      <w:numFmt w:val="bullet"/>
      <w:lvlText w:val=""/>
      <w:lvlJc w:val="left"/>
      <w:pPr>
        <w:ind w:left="4343" w:hanging="420"/>
      </w:pPr>
      <w:rPr>
        <w:rFonts w:ascii="Wingdings" w:hAnsi="Wingdings" w:hint="default"/>
      </w:rPr>
    </w:lvl>
  </w:abstractNum>
  <w:abstractNum w:abstractNumId="5">
    <w:nsid w:val="0000001B"/>
    <w:multiLevelType w:val="multilevel"/>
    <w:tmpl w:val="0000001B"/>
    <w:lvl w:ilvl="0" w:tentative="1">
      <w:start w:val="1"/>
      <w:numFmt w:val="decimal"/>
      <w:pStyle w:val="a0"/>
      <w:lvlText w:val="%1."/>
      <w:lvlJc w:val="left"/>
      <w:pPr>
        <w:ind w:left="620" w:hanging="420"/>
      </w:pPr>
      <w:rPr>
        <w:rFonts w:hint="default"/>
      </w:rPr>
    </w:lvl>
    <w:lvl w:ilvl="1" w:tentative="1">
      <w:start w:val="1"/>
      <w:numFmt w:val="lowerLetter"/>
      <w:lvlText w:val="%2)"/>
      <w:lvlJc w:val="left"/>
      <w:pPr>
        <w:ind w:left="1040" w:hanging="420"/>
      </w:pPr>
    </w:lvl>
    <w:lvl w:ilvl="2" w:tentative="1">
      <w:start w:val="1"/>
      <w:numFmt w:val="lowerRoman"/>
      <w:lvlText w:val="%3."/>
      <w:lvlJc w:val="right"/>
      <w:pPr>
        <w:ind w:left="1460" w:hanging="420"/>
      </w:pPr>
    </w:lvl>
    <w:lvl w:ilvl="3" w:tentative="1">
      <w:start w:val="1"/>
      <w:numFmt w:val="decimal"/>
      <w:lvlText w:val="%4."/>
      <w:lvlJc w:val="left"/>
      <w:pPr>
        <w:ind w:left="1880" w:hanging="420"/>
      </w:pPr>
    </w:lvl>
    <w:lvl w:ilvl="4" w:tentative="1">
      <w:start w:val="1"/>
      <w:numFmt w:val="lowerLetter"/>
      <w:lvlText w:val="%5)"/>
      <w:lvlJc w:val="left"/>
      <w:pPr>
        <w:ind w:left="2300" w:hanging="420"/>
      </w:pPr>
    </w:lvl>
    <w:lvl w:ilvl="5" w:tentative="1">
      <w:start w:val="1"/>
      <w:numFmt w:val="lowerRoman"/>
      <w:lvlText w:val="%6."/>
      <w:lvlJc w:val="right"/>
      <w:pPr>
        <w:ind w:left="2720" w:hanging="420"/>
      </w:pPr>
    </w:lvl>
    <w:lvl w:ilvl="6" w:tentative="1">
      <w:start w:val="1"/>
      <w:numFmt w:val="decimal"/>
      <w:lvlText w:val="%7."/>
      <w:lvlJc w:val="left"/>
      <w:pPr>
        <w:ind w:left="3140" w:hanging="420"/>
      </w:pPr>
    </w:lvl>
    <w:lvl w:ilvl="7" w:tentative="1">
      <w:start w:val="1"/>
      <w:numFmt w:val="lowerLetter"/>
      <w:lvlText w:val="%8)"/>
      <w:lvlJc w:val="left"/>
      <w:pPr>
        <w:ind w:left="3560" w:hanging="420"/>
      </w:pPr>
    </w:lvl>
    <w:lvl w:ilvl="8" w:tentative="1">
      <w:start w:val="1"/>
      <w:numFmt w:val="lowerRoman"/>
      <w:lvlText w:val="%9."/>
      <w:lvlJc w:val="right"/>
      <w:pPr>
        <w:ind w:left="3980" w:hanging="420"/>
      </w:pPr>
    </w:lvl>
  </w:abstractNum>
  <w:abstractNum w:abstractNumId="6">
    <w:nsid w:val="16FF5D4F"/>
    <w:multiLevelType w:val="hybridMultilevel"/>
    <w:tmpl w:val="D8FAA7AA"/>
    <w:lvl w:ilvl="0" w:tplc="18828DF2">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01C5D22"/>
    <w:multiLevelType w:val="hybridMultilevel"/>
    <w:tmpl w:val="795AE658"/>
    <w:lvl w:ilvl="0" w:tplc="1DF8F860">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A1F5941"/>
    <w:multiLevelType w:val="hybridMultilevel"/>
    <w:tmpl w:val="CDEEDE98"/>
    <w:lvl w:ilvl="0" w:tplc="1DF8F860">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5"/>
  </w:num>
  <w:num w:numId="4">
    <w:abstractNumId w:val="0"/>
  </w:num>
  <w:num w:numId="5">
    <w:abstractNumId w:val="4"/>
  </w:num>
  <w:num w:numId="6">
    <w:abstractNumId w:val="2"/>
  </w:num>
  <w:num w:numId="7">
    <w:abstractNumId w:val="8"/>
  </w:num>
  <w:num w:numId="8">
    <w:abstractNumId w:val="6"/>
  </w:num>
  <w:num w:numId="9">
    <w:abstractNumId w:val="7"/>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xin">
    <w15:presenceInfo w15:providerId="None" w15:userId="lx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trackRevision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6AD"/>
    <w:rsid w:val="00042FD6"/>
    <w:rsid w:val="00067B5C"/>
    <w:rsid w:val="00085B8F"/>
    <w:rsid w:val="000A2690"/>
    <w:rsid w:val="000B6B9D"/>
    <w:rsid w:val="0012156F"/>
    <w:rsid w:val="0013416E"/>
    <w:rsid w:val="00195DF0"/>
    <w:rsid w:val="001A1229"/>
    <w:rsid w:val="001B4635"/>
    <w:rsid w:val="001D2BD6"/>
    <w:rsid w:val="00231CF9"/>
    <w:rsid w:val="0023338A"/>
    <w:rsid w:val="002507E2"/>
    <w:rsid w:val="002666E7"/>
    <w:rsid w:val="00284E64"/>
    <w:rsid w:val="002A0A79"/>
    <w:rsid w:val="002B145A"/>
    <w:rsid w:val="002B7B64"/>
    <w:rsid w:val="00302584"/>
    <w:rsid w:val="003852BC"/>
    <w:rsid w:val="00387E32"/>
    <w:rsid w:val="003B10CD"/>
    <w:rsid w:val="004043D1"/>
    <w:rsid w:val="0046712F"/>
    <w:rsid w:val="00484393"/>
    <w:rsid w:val="004E667A"/>
    <w:rsid w:val="004F53D4"/>
    <w:rsid w:val="0059487E"/>
    <w:rsid w:val="005A0ACC"/>
    <w:rsid w:val="005A1082"/>
    <w:rsid w:val="005A4135"/>
    <w:rsid w:val="005B0027"/>
    <w:rsid w:val="005F4032"/>
    <w:rsid w:val="006038C3"/>
    <w:rsid w:val="006C5821"/>
    <w:rsid w:val="0075088F"/>
    <w:rsid w:val="0078160A"/>
    <w:rsid w:val="00781F9C"/>
    <w:rsid w:val="007871BB"/>
    <w:rsid w:val="00837939"/>
    <w:rsid w:val="00864998"/>
    <w:rsid w:val="00866DA5"/>
    <w:rsid w:val="00876428"/>
    <w:rsid w:val="008870F9"/>
    <w:rsid w:val="00911761"/>
    <w:rsid w:val="009163CD"/>
    <w:rsid w:val="00943E10"/>
    <w:rsid w:val="009617E9"/>
    <w:rsid w:val="009E0FE6"/>
    <w:rsid w:val="00A00BFD"/>
    <w:rsid w:val="00A04093"/>
    <w:rsid w:val="00A05B18"/>
    <w:rsid w:val="00A2008E"/>
    <w:rsid w:val="00A5138D"/>
    <w:rsid w:val="00A739D5"/>
    <w:rsid w:val="00A96A41"/>
    <w:rsid w:val="00AB2D2E"/>
    <w:rsid w:val="00B142D1"/>
    <w:rsid w:val="00BE23D7"/>
    <w:rsid w:val="00BF3A41"/>
    <w:rsid w:val="00C16124"/>
    <w:rsid w:val="00C173A4"/>
    <w:rsid w:val="00C44249"/>
    <w:rsid w:val="00C46F21"/>
    <w:rsid w:val="00C64035"/>
    <w:rsid w:val="00CC13FD"/>
    <w:rsid w:val="00CF3547"/>
    <w:rsid w:val="00D16079"/>
    <w:rsid w:val="00D164EB"/>
    <w:rsid w:val="00D54840"/>
    <w:rsid w:val="00D721DF"/>
    <w:rsid w:val="00D72B9B"/>
    <w:rsid w:val="00DA1BAB"/>
    <w:rsid w:val="00E476AD"/>
    <w:rsid w:val="00E56B1A"/>
    <w:rsid w:val="00E9791E"/>
    <w:rsid w:val="00F134C3"/>
    <w:rsid w:val="00F326CA"/>
    <w:rsid w:val="00F708AA"/>
    <w:rsid w:val="00F754FA"/>
    <w:rsid w:val="00F83D35"/>
    <w:rsid w:val="00F905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6D8EC862-5E61-4FFA-B320-05CF67ECB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E476AD"/>
    <w:pPr>
      <w:widowControl w:val="0"/>
      <w:jc w:val="both"/>
    </w:pPr>
    <w:rPr>
      <w:kern w:val="2"/>
      <w:sz w:val="21"/>
      <w:szCs w:val="24"/>
    </w:rPr>
  </w:style>
  <w:style w:type="paragraph" w:styleId="1">
    <w:name w:val="heading 1"/>
    <w:basedOn w:val="a1"/>
    <w:next w:val="a1"/>
    <w:link w:val="1Char"/>
    <w:qFormat/>
    <w:rsid w:val="00E476AD"/>
    <w:pPr>
      <w:keepNext/>
      <w:keepLines/>
      <w:spacing w:before="340" w:after="330" w:line="578" w:lineRule="auto"/>
      <w:outlineLvl w:val="0"/>
    </w:pPr>
    <w:rPr>
      <w:b/>
      <w:bCs/>
      <w:kern w:val="44"/>
      <w:sz w:val="44"/>
      <w:szCs w:val="44"/>
    </w:rPr>
  </w:style>
  <w:style w:type="paragraph" w:styleId="2">
    <w:name w:val="heading 2"/>
    <w:basedOn w:val="a1"/>
    <w:next w:val="a1"/>
    <w:link w:val="2Char"/>
    <w:qFormat/>
    <w:rsid w:val="00E476AD"/>
    <w:pPr>
      <w:keepNext/>
      <w:keepLines/>
      <w:spacing w:before="260" w:after="260" w:line="416" w:lineRule="auto"/>
      <w:outlineLvl w:val="1"/>
    </w:pPr>
    <w:rPr>
      <w:rFonts w:ascii="Arial" w:eastAsia="黑体" w:hAnsi="Arial"/>
      <w:b/>
      <w:bCs/>
      <w:sz w:val="32"/>
      <w:szCs w:val="32"/>
    </w:rPr>
  </w:style>
  <w:style w:type="paragraph" w:styleId="3">
    <w:name w:val="heading 3"/>
    <w:basedOn w:val="a1"/>
    <w:next w:val="a1"/>
    <w:link w:val="3Char"/>
    <w:qFormat/>
    <w:rsid w:val="00E476AD"/>
    <w:pPr>
      <w:keepNext/>
      <w:keepLines/>
      <w:spacing w:before="260" w:after="260" w:line="416" w:lineRule="auto"/>
      <w:outlineLvl w:val="2"/>
    </w:pPr>
    <w:rPr>
      <w:b/>
      <w:bCs/>
      <w:sz w:val="32"/>
      <w:szCs w:val="32"/>
    </w:rPr>
  </w:style>
  <w:style w:type="paragraph" w:styleId="4">
    <w:name w:val="heading 4"/>
    <w:basedOn w:val="a1"/>
    <w:next w:val="a1"/>
    <w:link w:val="4Char"/>
    <w:qFormat/>
    <w:rsid w:val="00E476AD"/>
    <w:pPr>
      <w:keepNext/>
      <w:keepLines/>
      <w:spacing w:before="280" w:after="290" w:line="376" w:lineRule="auto"/>
      <w:outlineLvl w:val="3"/>
    </w:pPr>
    <w:rPr>
      <w:rFonts w:ascii="Cambria" w:hAnsi="Cambria"/>
      <w:b/>
      <w:bCs/>
      <w:sz w:val="28"/>
      <w:szCs w:val="28"/>
    </w:rPr>
  </w:style>
  <w:style w:type="paragraph" w:styleId="5">
    <w:name w:val="heading 5"/>
    <w:basedOn w:val="a1"/>
    <w:next w:val="a1"/>
    <w:link w:val="5Char"/>
    <w:qFormat/>
    <w:rsid w:val="00E476AD"/>
    <w:pPr>
      <w:keepNext/>
      <w:keepLines/>
      <w:spacing w:before="280" w:after="290" w:line="376" w:lineRule="auto"/>
      <w:outlineLvl w:val="4"/>
    </w:pPr>
    <w:rPr>
      <w:rFonts w:ascii="Calibri" w:hAnsi="Calibri"/>
      <w:b/>
      <w:bCs/>
      <w:sz w:val="28"/>
      <w:szCs w:val="28"/>
    </w:rPr>
  </w:style>
  <w:style w:type="paragraph" w:styleId="6">
    <w:name w:val="heading 6"/>
    <w:basedOn w:val="a1"/>
    <w:next w:val="a1"/>
    <w:link w:val="6Char"/>
    <w:qFormat/>
    <w:rsid w:val="00E476AD"/>
    <w:pPr>
      <w:keepNext/>
      <w:keepLines/>
      <w:numPr>
        <w:ilvl w:val="5"/>
        <w:numId w:val="1"/>
      </w:numPr>
      <w:tabs>
        <w:tab w:val="left" w:pos="1080"/>
      </w:tabs>
      <w:spacing w:before="240" w:after="64" w:line="320" w:lineRule="auto"/>
      <w:outlineLvl w:val="5"/>
    </w:pPr>
    <w:rPr>
      <w:rFonts w:ascii="Arial" w:eastAsia="黑体" w:hAnsi="Arial"/>
      <w:b/>
      <w:bCs/>
      <w:sz w:val="24"/>
    </w:rPr>
  </w:style>
  <w:style w:type="paragraph" w:styleId="7">
    <w:name w:val="heading 7"/>
    <w:basedOn w:val="a1"/>
    <w:next w:val="a1"/>
    <w:link w:val="7Char"/>
    <w:qFormat/>
    <w:rsid w:val="00E476AD"/>
    <w:pPr>
      <w:keepNext/>
      <w:keepLines/>
      <w:numPr>
        <w:ilvl w:val="6"/>
        <w:numId w:val="1"/>
      </w:numPr>
      <w:tabs>
        <w:tab w:val="left" w:pos="1080"/>
      </w:tabs>
      <w:spacing w:before="240" w:after="64" w:line="320" w:lineRule="auto"/>
      <w:outlineLvl w:val="6"/>
    </w:pPr>
    <w:rPr>
      <w:b/>
      <w:bCs/>
      <w:sz w:val="24"/>
    </w:rPr>
  </w:style>
  <w:style w:type="paragraph" w:styleId="8">
    <w:name w:val="heading 8"/>
    <w:basedOn w:val="a1"/>
    <w:next w:val="a1"/>
    <w:link w:val="8Char"/>
    <w:qFormat/>
    <w:rsid w:val="00E476AD"/>
    <w:pPr>
      <w:keepNext/>
      <w:keepLines/>
      <w:numPr>
        <w:ilvl w:val="7"/>
        <w:numId w:val="1"/>
      </w:numPr>
      <w:tabs>
        <w:tab w:val="left" w:pos="1440"/>
      </w:tabs>
      <w:spacing w:before="240" w:after="64" w:line="320" w:lineRule="auto"/>
      <w:outlineLvl w:val="7"/>
    </w:pPr>
    <w:rPr>
      <w:rFonts w:ascii="Arial" w:eastAsia="黑体" w:hAnsi="Arial"/>
      <w:sz w:val="24"/>
    </w:rPr>
  </w:style>
  <w:style w:type="paragraph" w:styleId="9">
    <w:name w:val="heading 9"/>
    <w:basedOn w:val="a1"/>
    <w:next w:val="a1"/>
    <w:link w:val="9Char"/>
    <w:qFormat/>
    <w:rsid w:val="00E476AD"/>
    <w:pPr>
      <w:keepNext/>
      <w:keepLines/>
      <w:numPr>
        <w:ilvl w:val="8"/>
        <w:numId w:val="1"/>
      </w:numPr>
      <w:tabs>
        <w:tab w:val="left" w:pos="1440"/>
      </w:tabs>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link w:val="1"/>
    <w:semiHidden/>
    <w:rsid w:val="00E476AD"/>
    <w:rPr>
      <w:b/>
      <w:bCs/>
      <w:kern w:val="44"/>
      <w:sz w:val="44"/>
      <w:szCs w:val="44"/>
    </w:rPr>
  </w:style>
  <w:style w:type="character" w:customStyle="1" w:styleId="2Char">
    <w:name w:val="标题 2 Char"/>
    <w:link w:val="2"/>
    <w:semiHidden/>
    <w:rsid w:val="00E476AD"/>
    <w:rPr>
      <w:rFonts w:ascii="Arial" w:eastAsia="黑体" w:hAnsi="Arial"/>
      <w:b/>
      <w:bCs/>
      <w:kern w:val="2"/>
      <w:sz w:val="32"/>
      <w:szCs w:val="32"/>
    </w:rPr>
  </w:style>
  <w:style w:type="character" w:customStyle="1" w:styleId="3Char">
    <w:name w:val="标题 3 Char"/>
    <w:link w:val="3"/>
    <w:semiHidden/>
    <w:rsid w:val="00E476AD"/>
    <w:rPr>
      <w:b/>
      <w:bCs/>
      <w:kern w:val="2"/>
      <w:sz w:val="32"/>
      <w:szCs w:val="32"/>
    </w:rPr>
  </w:style>
  <w:style w:type="character" w:customStyle="1" w:styleId="4Char">
    <w:name w:val="标题 4 Char"/>
    <w:link w:val="4"/>
    <w:semiHidden/>
    <w:rsid w:val="00E476AD"/>
    <w:rPr>
      <w:rFonts w:ascii="Cambria" w:eastAsia="宋体" w:hAnsi="Cambria" w:cs="Times New Roman"/>
      <w:b/>
      <w:bCs/>
      <w:kern w:val="2"/>
      <w:sz w:val="28"/>
      <w:szCs w:val="28"/>
    </w:rPr>
  </w:style>
  <w:style w:type="character" w:customStyle="1" w:styleId="5Char">
    <w:name w:val="标题 5 Char"/>
    <w:link w:val="5"/>
    <w:semiHidden/>
    <w:rsid w:val="00E476AD"/>
    <w:rPr>
      <w:rFonts w:ascii="Calibri" w:hAnsi="Calibri"/>
      <w:b/>
      <w:bCs/>
      <w:kern w:val="2"/>
      <w:sz w:val="28"/>
      <w:szCs w:val="28"/>
    </w:rPr>
  </w:style>
  <w:style w:type="character" w:customStyle="1" w:styleId="6Char">
    <w:name w:val="标题 6 Char"/>
    <w:link w:val="6"/>
    <w:rsid w:val="00E476AD"/>
    <w:rPr>
      <w:rFonts w:ascii="Arial" w:eastAsia="黑体" w:hAnsi="Arial"/>
      <w:b/>
      <w:bCs/>
      <w:kern w:val="2"/>
      <w:sz w:val="24"/>
      <w:szCs w:val="24"/>
    </w:rPr>
  </w:style>
  <w:style w:type="character" w:customStyle="1" w:styleId="7Char">
    <w:name w:val="标题 7 Char"/>
    <w:link w:val="7"/>
    <w:rsid w:val="00E476AD"/>
    <w:rPr>
      <w:b/>
      <w:bCs/>
      <w:kern w:val="2"/>
      <w:sz w:val="24"/>
      <w:szCs w:val="24"/>
    </w:rPr>
  </w:style>
  <w:style w:type="character" w:customStyle="1" w:styleId="8Char">
    <w:name w:val="标题 8 Char"/>
    <w:link w:val="8"/>
    <w:rsid w:val="00E476AD"/>
    <w:rPr>
      <w:rFonts w:ascii="Arial" w:eastAsia="黑体" w:hAnsi="Arial"/>
      <w:kern w:val="2"/>
      <w:sz w:val="24"/>
      <w:szCs w:val="24"/>
    </w:rPr>
  </w:style>
  <w:style w:type="character" w:customStyle="1" w:styleId="9Char">
    <w:name w:val="标题 9 Char"/>
    <w:link w:val="9"/>
    <w:rsid w:val="00E476AD"/>
    <w:rPr>
      <w:rFonts w:ascii="Arial" w:eastAsia="黑体" w:hAnsi="Arial"/>
      <w:kern w:val="2"/>
      <w:sz w:val="21"/>
      <w:szCs w:val="21"/>
    </w:rPr>
  </w:style>
  <w:style w:type="paragraph" w:styleId="70">
    <w:name w:val="toc 7"/>
    <w:basedOn w:val="a1"/>
    <w:next w:val="a1"/>
    <w:uiPriority w:val="39"/>
    <w:rsid w:val="00E476AD"/>
    <w:pPr>
      <w:ind w:leftChars="1200" w:left="2520"/>
    </w:pPr>
    <w:rPr>
      <w:rFonts w:ascii="Calibri" w:hAnsi="Calibri"/>
      <w:szCs w:val="22"/>
    </w:rPr>
  </w:style>
  <w:style w:type="paragraph" w:styleId="a5">
    <w:name w:val="caption"/>
    <w:basedOn w:val="a1"/>
    <w:next w:val="a1"/>
    <w:rsid w:val="00E476AD"/>
    <w:rPr>
      <w:rFonts w:ascii="Cambria" w:eastAsia="黑体" w:hAnsi="Cambria"/>
      <w:sz w:val="20"/>
      <w:szCs w:val="20"/>
    </w:rPr>
  </w:style>
  <w:style w:type="character" w:customStyle="1" w:styleId="Char">
    <w:name w:val="文档结构图 Char"/>
    <w:link w:val="10"/>
    <w:semiHidden/>
    <w:rsid w:val="00E476AD"/>
    <w:rPr>
      <w:rFonts w:ascii="宋体"/>
      <w:kern w:val="2"/>
      <w:sz w:val="18"/>
      <w:szCs w:val="18"/>
    </w:rPr>
  </w:style>
  <w:style w:type="paragraph" w:customStyle="1" w:styleId="10">
    <w:name w:val="文档结构图1"/>
    <w:basedOn w:val="a1"/>
    <w:link w:val="Char"/>
    <w:rsid w:val="00E476AD"/>
    <w:rPr>
      <w:rFonts w:ascii="宋体"/>
      <w:sz w:val="18"/>
      <w:szCs w:val="18"/>
    </w:rPr>
  </w:style>
  <w:style w:type="paragraph" w:styleId="50">
    <w:name w:val="toc 5"/>
    <w:basedOn w:val="a1"/>
    <w:next w:val="a1"/>
    <w:uiPriority w:val="39"/>
    <w:rsid w:val="00E476AD"/>
    <w:pPr>
      <w:ind w:leftChars="800" w:left="1680"/>
    </w:pPr>
    <w:rPr>
      <w:rFonts w:ascii="Calibri" w:hAnsi="Calibri"/>
      <w:szCs w:val="22"/>
    </w:rPr>
  </w:style>
  <w:style w:type="paragraph" w:styleId="30">
    <w:name w:val="toc 3"/>
    <w:basedOn w:val="a1"/>
    <w:next w:val="a1"/>
    <w:uiPriority w:val="39"/>
    <w:rsid w:val="00E476AD"/>
    <w:pPr>
      <w:ind w:leftChars="400" w:left="840"/>
    </w:pPr>
  </w:style>
  <w:style w:type="paragraph" w:styleId="80">
    <w:name w:val="toc 8"/>
    <w:basedOn w:val="a1"/>
    <w:next w:val="a1"/>
    <w:uiPriority w:val="39"/>
    <w:rsid w:val="00E476AD"/>
    <w:pPr>
      <w:ind w:leftChars="1400" w:left="2940"/>
    </w:pPr>
    <w:rPr>
      <w:rFonts w:ascii="Calibri" w:hAnsi="Calibri"/>
      <w:szCs w:val="22"/>
    </w:rPr>
  </w:style>
  <w:style w:type="paragraph" w:styleId="a6">
    <w:name w:val="footer"/>
    <w:basedOn w:val="a1"/>
    <w:link w:val="Char0"/>
    <w:uiPriority w:val="99"/>
    <w:rsid w:val="00E476AD"/>
    <w:pPr>
      <w:tabs>
        <w:tab w:val="center" w:pos="4153"/>
        <w:tab w:val="right" w:pos="8306"/>
      </w:tabs>
      <w:snapToGrid w:val="0"/>
      <w:jc w:val="left"/>
    </w:pPr>
    <w:rPr>
      <w:sz w:val="18"/>
      <w:szCs w:val="18"/>
    </w:rPr>
  </w:style>
  <w:style w:type="character" w:customStyle="1" w:styleId="Char0">
    <w:name w:val="页脚 Char"/>
    <w:link w:val="a6"/>
    <w:uiPriority w:val="99"/>
    <w:rsid w:val="00E476AD"/>
    <w:rPr>
      <w:kern w:val="2"/>
      <w:sz w:val="18"/>
      <w:szCs w:val="18"/>
    </w:rPr>
  </w:style>
  <w:style w:type="paragraph" w:styleId="a7">
    <w:name w:val="header"/>
    <w:basedOn w:val="a1"/>
    <w:link w:val="Char1"/>
    <w:rsid w:val="00E476AD"/>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7"/>
    <w:semiHidden/>
    <w:rsid w:val="00E476AD"/>
    <w:rPr>
      <w:kern w:val="2"/>
      <w:sz w:val="18"/>
      <w:szCs w:val="18"/>
    </w:rPr>
  </w:style>
  <w:style w:type="paragraph" w:styleId="11">
    <w:name w:val="toc 1"/>
    <w:basedOn w:val="a1"/>
    <w:next w:val="a1"/>
    <w:uiPriority w:val="39"/>
    <w:rsid w:val="00E476AD"/>
  </w:style>
  <w:style w:type="paragraph" w:styleId="40">
    <w:name w:val="toc 4"/>
    <w:basedOn w:val="a1"/>
    <w:next w:val="a1"/>
    <w:uiPriority w:val="39"/>
    <w:rsid w:val="00E476AD"/>
    <w:pPr>
      <w:ind w:leftChars="600" w:left="1260"/>
    </w:pPr>
    <w:rPr>
      <w:rFonts w:ascii="Calibri" w:hAnsi="Calibri"/>
      <w:szCs w:val="22"/>
    </w:rPr>
  </w:style>
  <w:style w:type="paragraph" w:styleId="60">
    <w:name w:val="toc 6"/>
    <w:basedOn w:val="a1"/>
    <w:next w:val="a1"/>
    <w:uiPriority w:val="39"/>
    <w:rsid w:val="00E476AD"/>
    <w:pPr>
      <w:ind w:leftChars="1000" w:left="2100"/>
    </w:pPr>
    <w:rPr>
      <w:rFonts w:ascii="Calibri" w:hAnsi="Calibri"/>
      <w:szCs w:val="22"/>
    </w:rPr>
  </w:style>
  <w:style w:type="paragraph" w:styleId="20">
    <w:name w:val="toc 2"/>
    <w:basedOn w:val="a1"/>
    <w:next w:val="a1"/>
    <w:uiPriority w:val="39"/>
    <w:rsid w:val="00E476AD"/>
    <w:pPr>
      <w:ind w:leftChars="200" w:left="420"/>
    </w:pPr>
  </w:style>
  <w:style w:type="paragraph" w:styleId="90">
    <w:name w:val="toc 9"/>
    <w:basedOn w:val="a1"/>
    <w:next w:val="a1"/>
    <w:uiPriority w:val="39"/>
    <w:rsid w:val="00E476AD"/>
    <w:pPr>
      <w:ind w:leftChars="1600" w:left="3360"/>
    </w:pPr>
    <w:rPr>
      <w:rFonts w:ascii="Calibri" w:hAnsi="Calibri"/>
      <w:szCs w:val="22"/>
    </w:rPr>
  </w:style>
  <w:style w:type="paragraph" w:styleId="a8">
    <w:name w:val="Title"/>
    <w:basedOn w:val="a1"/>
    <w:next w:val="a1"/>
    <w:link w:val="Char2"/>
    <w:qFormat/>
    <w:rsid w:val="00E476AD"/>
    <w:pPr>
      <w:spacing w:before="240" w:after="60"/>
      <w:jc w:val="center"/>
      <w:outlineLvl w:val="0"/>
    </w:pPr>
    <w:rPr>
      <w:rFonts w:ascii="Cambria" w:hAnsi="Cambria"/>
      <w:b/>
      <w:bCs/>
      <w:sz w:val="32"/>
      <w:szCs w:val="32"/>
    </w:rPr>
  </w:style>
  <w:style w:type="character" w:customStyle="1" w:styleId="Char2">
    <w:name w:val="标题 Char"/>
    <w:link w:val="a8"/>
    <w:semiHidden/>
    <w:rsid w:val="00E476AD"/>
    <w:rPr>
      <w:rFonts w:ascii="Cambria" w:hAnsi="Cambria"/>
      <w:b/>
      <w:bCs/>
      <w:kern w:val="2"/>
      <w:sz w:val="32"/>
      <w:szCs w:val="32"/>
    </w:rPr>
  </w:style>
  <w:style w:type="character" w:styleId="a9">
    <w:name w:val="Strong"/>
    <w:rsid w:val="00E476AD"/>
    <w:rPr>
      <w:b/>
      <w:bCs/>
    </w:rPr>
  </w:style>
  <w:style w:type="character" w:styleId="aa">
    <w:name w:val="FollowedHyperlink"/>
    <w:rsid w:val="00E476AD"/>
    <w:rPr>
      <w:color w:val="800080"/>
      <w:u w:val="single"/>
    </w:rPr>
  </w:style>
  <w:style w:type="character" w:styleId="ab">
    <w:name w:val="Emphasis"/>
    <w:rsid w:val="00E476AD"/>
    <w:rPr>
      <w:i/>
      <w:iCs/>
    </w:rPr>
  </w:style>
  <w:style w:type="character" w:styleId="ac">
    <w:name w:val="Hyperlink"/>
    <w:uiPriority w:val="99"/>
    <w:rsid w:val="00E476AD"/>
    <w:rPr>
      <w:color w:val="0000FF"/>
      <w:u w:val="single"/>
    </w:rPr>
  </w:style>
  <w:style w:type="paragraph" w:customStyle="1" w:styleId="CharChar">
    <w:name w:val="批注框文本 Char Char"/>
    <w:basedOn w:val="a1"/>
    <w:link w:val="CharCharCharChar"/>
    <w:rsid w:val="00E476AD"/>
    <w:rPr>
      <w:sz w:val="18"/>
      <w:szCs w:val="18"/>
    </w:rPr>
  </w:style>
  <w:style w:type="paragraph" w:customStyle="1" w:styleId="12">
    <w:name w:val="日期1"/>
    <w:basedOn w:val="a1"/>
    <w:next w:val="a1"/>
    <w:rsid w:val="00E476AD"/>
    <w:pPr>
      <w:ind w:leftChars="2500" w:left="100"/>
    </w:pPr>
  </w:style>
  <w:style w:type="paragraph" w:customStyle="1" w:styleId="13">
    <w:name w:val="列出段落1"/>
    <w:basedOn w:val="a1"/>
    <w:rsid w:val="00E476AD"/>
    <w:pPr>
      <w:ind w:firstLineChars="200" w:firstLine="420"/>
    </w:pPr>
    <w:rPr>
      <w:rFonts w:ascii="Calibri" w:hAnsi="Calibri"/>
      <w:szCs w:val="22"/>
    </w:rPr>
  </w:style>
  <w:style w:type="paragraph" w:customStyle="1" w:styleId="14">
    <w:name w:val="无间隔1"/>
    <w:rsid w:val="00E476AD"/>
    <w:pPr>
      <w:widowControl w:val="0"/>
      <w:jc w:val="both"/>
    </w:pPr>
    <w:rPr>
      <w:kern w:val="2"/>
      <w:sz w:val="21"/>
      <w:szCs w:val="24"/>
    </w:rPr>
  </w:style>
  <w:style w:type="paragraph" w:customStyle="1" w:styleId="TOC1">
    <w:name w:val="TOC 标题1"/>
    <w:basedOn w:val="1"/>
    <w:next w:val="a1"/>
    <w:rsid w:val="00E476AD"/>
    <w:pPr>
      <w:outlineLvl w:val="9"/>
    </w:pPr>
  </w:style>
  <w:style w:type="paragraph" w:customStyle="1" w:styleId="21">
    <w:name w:val="列出段落2"/>
    <w:basedOn w:val="a1"/>
    <w:rsid w:val="00E476AD"/>
    <w:pPr>
      <w:ind w:firstLineChars="200" w:firstLine="420"/>
    </w:pPr>
    <w:rPr>
      <w:rFonts w:ascii="Calibri" w:hAnsi="Calibri"/>
      <w:szCs w:val="22"/>
    </w:rPr>
  </w:style>
  <w:style w:type="paragraph" w:customStyle="1" w:styleId="15">
    <w:name w:val="普通(网站)1"/>
    <w:basedOn w:val="a1"/>
    <w:rsid w:val="00E476AD"/>
    <w:pPr>
      <w:widowControl/>
      <w:jc w:val="left"/>
    </w:pPr>
    <w:rPr>
      <w:rFonts w:ascii="宋体" w:hAnsi="宋体" w:cs="宋体"/>
      <w:kern w:val="0"/>
      <w:sz w:val="24"/>
    </w:rPr>
  </w:style>
  <w:style w:type="paragraph" w:customStyle="1" w:styleId="16">
    <w:name w:val="样式1"/>
    <w:basedOn w:val="4"/>
    <w:rsid w:val="00E476AD"/>
    <w:rPr>
      <w:rFonts w:ascii="黑体" w:eastAsia="黑体" w:hAnsi="黑体"/>
      <w:sz w:val="30"/>
    </w:rPr>
  </w:style>
  <w:style w:type="paragraph" w:customStyle="1" w:styleId="17">
    <w:name w:val="正文1"/>
    <w:basedOn w:val="ad"/>
    <w:next w:val="ad"/>
    <w:rsid w:val="00E476AD"/>
    <w:pPr>
      <w:ind w:firstLineChars="0" w:firstLine="0"/>
    </w:pPr>
  </w:style>
  <w:style w:type="paragraph" w:customStyle="1" w:styleId="ad">
    <w:name w:val="真·正文"/>
    <w:basedOn w:val="a1"/>
    <w:rsid w:val="00E476AD"/>
    <w:pPr>
      <w:spacing w:line="360" w:lineRule="auto"/>
      <w:ind w:firstLineChars="200" w:firstLine="200"/>
    </w:pPr>
    <w:rPr>
      <w:rFonts w:ascii="Calibri" w:hAnsi="Calibri"/>
      <w:sz w:val="24"/>
      <w:szCs w:val="22"/>
    </w:rPr>
  </w:style>
  <w:style w:type="paragraph" w:customStyle="1" w:styleId="a">
    <w:name w:val="列举说明一"/>
    <w:basedOn w:val="a1"/>
    <w:rsid w:val="00E476AD"/>
    <w:pPr>
      <w:numPr>
        <w:numId w:val="2"/>
      </w:numPr>
      <w:spacing w:line="360" w:lineRule="auto"/>
    </w:pPr>
    <w:rPr>
      <w:rFonts w:ascii="Calibri" w:hAnsi="Calibri"/>
      <w:sz w:val="24"/>
      <w:szCs w:val="22"/>
    </w:rPr>
  </w:style>
  <w:style w:type="paragraph" w:customStyle="1" w:styleId="a0">
    <w:name w:val="列举说明二"/>
    <w:basedOn w:val="a1"/>
    <w:rsid w:val="00E476AD"/>
    <w:pPr>
      <w:numPr>
        <w:numId w:val="3"/>
      </w:numPr>
      <w:spacing w:line="360" w:lineRule="auto"/>
      <w:ind w:left="0" w:firstLineChars="200" w:firstLine="200"/>
      <w:jc w:val="left"/>
    </w:pPr>
    <w:rPr>
      <w:rFonts w:ascii="Calibri" w:hAnsi="Calibri"/>
      <w:sz w:val="24"/>
      <w:szCs w:val="22"/>
    </w:rPr>
  </w:style>
  <w:style w:type="paragraph" w:customStyle="1" w:styleId="22">
    <w:name w:val="样式2"/>
    <w:basedOn w:val="a1"/>
    <w:link w:val="2CharChar"/>
    <w:rsid w:val="00E476AD"/>
    <w:pPr>
      <w:ind w:firstLine="420"/>
      <w:jc w:val="left"/>
    </w:pPr>
    <w:rPr>
      <w:rFonts w:ascii="微软雅黑" w:eastAsia="微软雅黑" w:hAnsi="微软雅黑"/>
    </w:rPr>
  </w:style>
  <w:style w:type="paragraph" w:customStyle="1" w:styleId="p0">
    <w:name w:val="p0"/>
    <w:basedOn w:val="a1"/>
    <w:rsid w:val="00E476AD"/>
    <w:pPr>
      <w:widowControl/>
    </w:pPr>
    <w:rPr>
      <w:rFonts w:ascii="Calibri" w:hAnsi="Calibri" w:cs="Calibri"/>
      <w:kern w:val="0"/>
      <w:szCs w:val="21"/>
    </w:rPr>
  </w:style>
  <w:style w:type="paragraph" w:customStyle="1" w:styleId="p15">
    <w:name w:val="p15"/>
    <w:basedOn w:val="a1"/>
    <w:rsid w:val="00E476AD"/>
    <w:pPr>
      <w:widowControl/>
      <w:spacing w:line="360" w:lineRule="auto"/>
      <w:ind w:firstLine="420"/>
    </w:pPr>
    <w:rPr>
      <w:rFonts w:ascii="Calibri" w:hAnsi="Calibri" w:cs="Calibri"/>
      <w:kern w:val="0"/>
      <w:sz w:val="24"/>
    </w:rPr>
  </w:style>
  <w:style w:type="paragraph" w:customStyle="1" w:styleId="reader-word-layer">
    <w:name w:val="reader-word-layer"/>
    <w:basedOn w:val="a1"/>
    <w:rsid w:val="00E476AD"/>
    <w:pPr>
      <w:widowControl/>
      <w:spacing w:before="100" w:beforeAutospacing="1" w:after="100" w:afterAutospacing="1"/>
      <w:jc w:val="left"/>
    </w:pPr>
    <w:rPr>
      <w:rFonts w:ascii="宋体" w:hAnsi="宋体" w:cs="宋体"/>
      <w:kern w:val="0"/>
      <w:sz w:val="24"/>
    </w:rPr>
  </w:style>
  <w:style w:type="paragraph" w:customStyle="1" w:styleId="ae">
    <w:name w:val="文档标题"/>
    <w:basedOn w:val="a1"/>
    <w:rsid w:val="00E476AD"/>
    <w:pPr>
      <w:spacing w:line="360" w:lineRule="auto"/>
      <w:jc w:val="center"/>
    </w:pPr>
    <w:rPr>
      <w:rFonts w:ascii="华文中宋" w:eastAsia="华文中宋" w:hAnsi="华文中宋"/>
      <w:b/>
      <w:sz w:val="52"/>
      <w:szCs w:val="52"/>
    </w:rPr>
  </w:style>
  <w:style w:type="paragraph" w:customStyle="1" w:styleId="110">
    <w:name w:val="正文缩进11"/>
    <w:basedOn w:val="a1"/>
    <w:rsid w:val="00E476AD"/>
    <w:pPr>
      <w:spacing w:line="360" w:lineRule="auto"/>
      <w:ind w:firstLineChars="200" w:firstLine="420"/>
    </w:pPr>
  </w:style>
  <w:style w:type="paragraph" w:customStyle="1" w:styleId="p16">
    <w:name w:val="p16"/>
    <w:basedOn w:val="a1"/>
    <w:rsid w:val="00E476AD"/>
    <w:pPr>
      <w:widowControl/>
      <w:spacing w:line="360" w:lineRule="auto"/>
      <w:jc w:val="center"/>
    </w:pPr>
    <w:rPr>
      <w:rFonts w:ascii="华文中宋" w:eastAsia="华文中宋" w:hAnsi="华文中宋" w:cs="宋体"/>
      <w:b/>
      <w:bCs/>
      <w:kern w:val="0"/>
      <w:sz w:val="52"/>
      <w:szCs w:val="52"/>
    </w:rPr>
  </w:style>
  <w:style w:type="paragraph" w:customStyle="1" w:styleId="p17">
    <w:name w:val="p17"/>
    <w:basedOn w:val="a1"/>
    <w:rsid w:val="00E476AD"/>
    <w:pPr>
      <w:widowControl/>
      <w:spacing w:before="480" w:line="273" w:lineRule="auto"/>
      <w:jc w:val="left"/>
    </w:pPr>
    <w:rPr>
      <w:rFonts w:ascii="Cambria" w:hAnsi="Cambria" w:cs="宋体"/>
      <w:b/>
      <w:bCs/>
      <w:color w:val="365F91"/>
      <w:kern w:val="0"/>
      <w:sz w:val="28"/>
      <w:szCs w:val="28"/>
    </w:rPr>
  </w:style>
  <w:style w:type="paragraph" w:customStyle="1" w:styleId="p18">
    <w:name w:val="p18"/>
    <w:basedOn w:val="a1"/>
    <w:rsid w:val="00E476AD"/>
    <w:pPr>
      <w:widowControl/>
      <w:jc w:val="center"/>
    </w:pPr>
    <w:rPr>
      <w:rFonts w:ascii="Arial" w:hAnsi="Arial" w:cs="Arial"/>
      <w:b/>
      <w:bCs/>
      <w:kern w:val="0"/>
      <w:sz w:val="36"/>
      <w:szCs w:val="36"/>
    </w:rPr>
  </w:style>
  <w:style w:type="paragraph" w:customStyle="1" w:styleId="p19">
    <w:name w:val="p19"/>
    <w:basedOn w:val="a1"/>
    <w:rsid w:val="00E476AD"/>
    <w:pPr>
      <w:widowControl/>
      <w:jc w:val="left"/>
    </w:pPr>
    <w:rPr>
      <w:kern w:val="0"/>
      <w:sz w:val="18"/>
      <w:szCs w:val="18"/>
    </w:rPr>
  </w:style>
  <w:style w:type="paragraph" w:customStyle="1" w:styleId="p20">
    <w:name w:val="p20"/>
    <w:basedOn w:val="a1"/>
    <w:rsid w:val="00E476AD"/>
    <w:pPr>
      <w:widowControl/>
    </w:pPr>
    <w:rPr>
      <w:kern w:val="0"/>
      <w:szCs w:val="21"/>
    </w:rPr>
  </w:style>
  <w:style w:type="paragraph" w:customStyle="1" w:styleId="p21">
    <w:name w:val="p21"/>
    <w:basedOn w:val="a1"/>
    <w:rsid w:val="00E476AD"/>
    <w:pPr>
      <w:widowControl/>
      <w:pBdr>
        <w:bottom w:val="single" w:sz="6" w:space="1" w:color="000000"/>
      </w:pBdr>
      <w:jc w:val="center"/>
    </w:pPr>
    <w:rPr>
      <w:kern w:val="0"/>
      <w:sz w:val="18"/>
      <w:szCs w:val="18"/>
    </w:rPr>
  </w:style>
  <w:style w:type="character" w:customStyle="1" w:styleId="CharCharCharChar">
    <w:name w:val="批注框文本 Char Char Char Char"/>
    <w:link w:val="CharChar"/>
    <w:semiHidden/>
    <w:rsid w:val="00E476AD"/>
    <w:rPr>
      <w:kern w:val="2"/>
      <w:sz w:val="18"/>
      <w:szCs w:val="18"/>
    </w:rPr>
  </w:style>
  <w:style w:type="character" w:customStyle="1" w:styleId="18">
    <w:name w:val="页码1"/>
    <w:basedOn w:val="a2"/>
    <w:rsid w:val="00E476AD"/>
  </w:style>
  <w:style w:type="character" w:customStyle="1" w:styleId="Char10">
    <w:name w:val="标题 Char1"/>
    <w:rsid w:val="00E476AD"/>
    <w:rPr>
      <w:rFonts w:ascii="Cambria" w:hAnsi="Cambria" w:cs="Times New Roman"/>
      <w:b/>
      <w:bCs/>
      <w:kern w:val="2"/>
      <w:sz w:val="32"/>
      <w:szCs w:val="32"/>
    </w:rPr>
  </w:style>
  <w:style w:type="character" w:customStyle="1" w:styleId="19">
    <w:name w:val="访问过的超链接1"/>
    <w:rsid w:val="00E476AD"/>
    <w:rPr>
      <w:color w:val="800080"/>
      <w:u w:val="single"/>
    </w:rPr>
  </w:style>
  <w:style w:type="character" w:customStyle="1" w:styleId="label">
    <w:name w:val="label"/>
    <w:rsid w:val="00E476AD"/>
  </w:style>
  <w:style w:type="character" w:customStyle="1" w:styleId="2CharChar">
    <w:name w:val="样式2 Char Char"/>
    <w:link w:val="22"/>
    <w:semiHidden/>
    <w:rsid w:val="00E476AD"/>
    <w:rPr>
      <w:rFonts w:ascii="微软雅黑" w:eastAsia="微软雅黑" w:hAnsi="微软雅黑"/>
      <w:kern w:val="2"/>
      <w:sz w:val="21"/>
      <w:szCs w:val="24"/>
    </w:rPr>
  </w:style>
  <w:style w:type="character" w:customStyle="1" w:styleId="150">
    <w:name w:val="15"/>
    <w:rsid w:val="00E476AD"/>
    <w:rPr>
      <w:rFonts w:ascii="Times New Roman" w:hAnsi="Times New Roman" w:cs="Times New Roman" w:hint="default"/>
      <w:color w:val="0000FF"/>
      <w:sz w:val="20"/>
      <w:szCs w:val="20"/>
      <w:u w:val="single"/>
    </w:rPr>
  </w:style>
  <w:style w:type="character" w:customStyle="1" w:styleId="100">
    <w:name w:val="10"/>
    <w:rsid w:val="00E476AD"/>
    <w:rPr>
      <w:rFonts w:ascii="Times New Roman" w:hAnsi="Times New Roman" w:cs="Times New Roman" w:hint="default"/>
      <w:sz w:val="20"/>
      <w:szCs w:val="20"/>
    </w:rPr>
  </w:style>
  <w:style w:type="paragraph" w:styleId="af">
    <w:name w:val="Document Map"/>
    <w:basedOn w:val="a1"/>
    <w:link w:val="Char11"/>
    <w:semiHidden/>
    <w:unhideWhenUsed/>
    <w:rsid w:val="00C173A4"/>
    <w:rPr>
      <w:rFonts w:ascii="宋体"/>
      <w:sz w:val="18"/>
      <w:szCs w:val="18"/>
    </w:rPr>
  </w:style>
  <w:style w:type="character" w:customStyle="1" w:styleId="Char11">
    <w:name w:val="文档结构图 Char1"/>
    <w:basedOn w:val="a2"/>
    <w:link w:val="af"/>
    <w:uiPriority w:val="99"/>
    <w:semiHidden/>
    <w:rsid w:val="00C173A4"/>
    <w:rPr>
      <w:rFonts w:ascii="宋体"/>
      <w:kern w:val="2"/>
      <w:sz w:val="18"/>
      <w:szCs w:val="18"/>
    </w:rPr>
  </w:style>
  <w:style w:type="character" w:styleId="af0">
    <w:name w:val="page number"/>
    <w:basedOn w:val="a2"/>
    <w:rsid w:val="007871BB"/>
  </w:style>
  <w:style w:type="paragraph" w:styleId="af1">
    <w:name w:val="Balloon Text"/>
    <w:basedOn w:val="a1"/>
    <w:link w:val="Char3"/>
    <w:uiPriority w:val="99"/>
    <w:semiHidden/>
    <w:unhideWhenUsed/>
    <w:rsid w:val="00DA1BAB"/>
    <w:rPr>
      <w:sz w:val="18"/>
      <w:szCs w:val="18"/>
    </w:rPr>
  </w:style>
  <w:style w:type="character" w:customStyle="1" w:styleId="Char3">
    <w:name w:val="批注框文本 Char"/>
    <w:basedOn w:val="a2"/>
    <w:link w:val="af1"/>
    <w:uiPriority w:val="99"/>
    <w:semiHidden/>
    <w:rsid w:val="00DA1BAB"/>
    <w:rPr>
      <w:kern w:val="2"/>
      <w:sz w:val="18"/>
      <w:szCs w:val="18"/>
    </w:rPr>
  </w:style>
  <w:style w:type="character" w:customStyle="1" w:styleId="apple-converted-space">
    <w:name w:val="apple-converted-space"/>
    <w:basedOn w:val="a2"/>
    <w:rsid w:val="00866DA5"/>
  </w:style>
  <w:style w:type="paragraph" w:styleId="af2">
    <w:name w:val="Normal (Web)"/>
    <w:basedOn w:val="a1"/>
    <w:uiPriority w:val="99"/>
    <w:semiHidden/>
    <w:unhideWhenUsed/>
    <w:rsid w:val="00866DA5"/>
    <w:pPr>
      <w:widowControl/>
      <w:spacing w:before="100" w:beforeAutospacing="1" w:after="100" w:afterAutospacing="1"/>
      <w:jc w:val="left"/>
    </w:pPr>
    <w:rPr>
      <w:rFonts w:ascii="宋体" w:hAnsi="宋体" w:cs="宋体"/>
      <w:kern w:val="0"/>
      <w:sz w:val="24"/>
    </w:rPr>
  </w:style>
  <w:style w:type="paragraph" w:styleId="af3">
    <w:name w:val="List Paragraph"/>
    <w:basedOn w:val="a1"/>
    <w:uiPriority w:val="34"/>
    <w:qFormat/>
    <w:rsid w:val="00F754FA"/>
    <w:pPr>
      <w:ind w:firstLineChars="200" w:firstLine="420"/>
    </w:pPr>
  </w:style>
  <w:style w:type="paragraph" w:styleId="af4">
    <w:name w:val="footnote text"/>
    <w:basedOn w:val="a1"/>
    <w:link w:val="Char4"/>
    <w:rsid w:val="0023338A"/>
    <w:rPr>
      <w:sz w:val="24"/>
    </w:rPr>
  </w:style>
  <w:style w:type="character" w:customStyle="1" w:styleId="Char4">
    <w:name w:val="脚注文本 Char"/>
    <w:basedOn w:val="a2"/>
    <w:link w:val="af4"/>
    <w:rsid w:val="0023338A"/>
    <w:rPr>
      <w:kern w:val="2"/>
      <w:sz w:val="24"/>
      <w:szCs w:val="24"/>
    </w:rPr>
  </w:style>
  <w:style w:type="character" w:styleId="af5">
    <w:name w:val="footnote reference"/>
    <w:basedOn w:val="a2"/>
    <w:rsid w:val="002333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811972">
      <w:bodyDiv w:val="1"/>
      <w:marLeft w:val="0"/>
      <w:marRight w:val="0"/>
      <w:marTop w:val="0"/>
      <w:marBottom w:val="0"/>
      <w:divBdr>
        <w:top w:val="none" w:sz="0" w:space="0" w:color="auto"/>
        <w:left w:val="none" w:sz="0" w:space="0" w:color="auto"/>
        <w:bottom w:val="none" w:sz="0" w:space="0" w:color="auto"/>
        <w:right w:val="none" w:sz="0" w:space="0" w:color="auto"/>
      </w:divBdr>
    </w:div>
    <w:div w:id="18034983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16D10C-4E9D-42DB-850C-E249BEE23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22</Pages>
  <Words>805</Words>
  <Characters>4591</Characters>
  <Application>Microsoft Office Word</Application>
  <DocSecurity>0</DocSecurity>
  <Lines>38</Lines>
  <Paragraphs>10</Paragraphs>
  <ScaleCrop>false</ScaleCrop>
  <Company>nyxx</Company>
  <LinksUpToDate>false</LinksUpToDate>
  <CharactersWithSpaces>5386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上海市科技兴农重点攻关项目</dc:title>
  <dc:creator>huangxiang</dc:creator>
  <cp:lastModifiedBy>lxin</cp:lastModifiedBy>
  <cp:revision>3</cp:revision>
  <cp:lastPrinted>2017-03-17T20:58:00Z</cp:lastPrinted>
  <dcterms:created xsi:type="dcterms:W3CDTF">2018-03-27T09:29:00Z</dcterms:created>
  <dcterms:modified xsi:type="dcterms:W3CDTF">2018-03-27T13:25:00Z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2052-9.1.0.4167</vt:lpwstr>
  </property>
</Properties>
</file>